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ins w:author="NINEDLY SIGLINDY HUEPA DUCUCARA" w:id="0" w:date="2021-06-30T23:10:47Z"/>
        </w:rPr>
      </w:pPr>
      <w:ins w:author="NINEDLY SIGLINDY HUEPA DUCUCARA" w:id="0" w:date="2021-06-30T23:10:47Z">
        <w:r w:rsidDel="00000000" w:rsidR="00000000" w:rsidRPr="00000000">
          <w:rPr>
            <w:rtl w:val="0"/>
          </w:rPr>
        </w:r>
      </w:ins>
    </w:p>
    <w:p w:rsidR="00000000" w:rsidDel="00000000" w:rsidP="00000000" w:rsidRDefault="00000000" w:rsidRPr="00000000" w14:paraId="00000002">
      <w:pPr>
        <w:pageBreakBefore w:val="0"/>
        <w:jc w:val="center"/>
        <w:rPr>
          <w:ins w:author="NINEDLY SIGLINDY HUEPA DUCUCARA" w:id="0" w:date="2021-06-30T23:10:47Z"/>
        </w:rPr>
      </w:pPr>
      <w:ins w:author="NINEDLY SIGLINDY HUEPA DUCUCARA" w:id="0" w:date="2021-06-30T23:10:47Z">
        <w:r w:rsidDel="00000000" w:rsidR="00000000" w:rsidRPr="00000000">
          <w:rPr>
            <w:rtl w:val="0"/>
          </w:rPr>
        </w:r>
      </w:ins>
    </w:p>
    <w:p w:rsidR="00000000" w:rsidDel="00000000" w:rsidP="00000000" w:rsidRDefault="00000000" w:rsidRPr="00000000" w14:paraId="00000003">
      <w:pPr>
        <w:pageBreakBefore w:val="0"/>
        <w:jc w:val="center"/>
        <w:rPr/>
      </w:pPr>
      <w:r w:rsidDel="00000000" w:rsidR="00000000" w:rsidRPr="00000000">
        <w:rPr>
          <w:rtl w:val="0"/>
        </w:rPr>
        <w:t xml:space="preserve">MANUAL DE USUARIO BIOMETRIC SYSTEM</w:t>
      </w:r>
    </w:p>
    <w:p w:rsidR="00000000" w:rsidDel="00000000" w:rsidP="00000000" w:rsidRDefault="00000000" w:rsidRPr="00000000" w14:paraId="00000004">
      <w:pPr>
        <w:pageBreakBefore w:val="0"/>
        <w:jc w:val="center"/>
        <w:rPr/>
      </w:pPr>
      <w:r w:rsidDel="00000000" w:rsidR="00000000" w:rsidRPr="00000000">
        <w:rPr>
          <w:rtl w:val="0"/>
        </w:rPr>
      </w:r>
    </w:p>
    <w:p w:rsidR="00000000" w:rsidDel="00000000" w:rsidP="00000000" w:rsidRDefault="00000000" w:rsidRPr="00000000" w14:paraId="00000005">
      <w:pPr>
        <w:pageBreakBefore w:val="0"/>
        <w:jc w:val="center"/>
        <w:rPr/>
      </w:pPr>
      <w:r w:rsidDel="00000000" w:rsidR="00000000" w:rsidRPr="00000000">
        <w:rPr>
          <w:rtl w:val="0"/>
        </w:rPr>
      </w:r>
    </w:p>
    <w:p w:rsidR="00000000" w:rsidDel="00000000" w:rsidP="00000000" w:rsidRDefault="00000000" w:rsidRPr="00000000" w14:paraId="00000006">
      <w:pPr>
        <w:pageBreakBefore w:val="0"/>
        <w:widowControl w:val="0"/>
        <w:spacing w:before="678.65966796875" w:line="240" w:lineRule="auto"/>
        <w:ind w:left="2603.9999389648438" w:firstLine="0"/>
        <w:rPr/>
      </w:pPr>
      <w:r w:rsidDel="00000000" w:rsidR="00000000" w:rsidRPr="00000000">
        <w:rPr/>
        <w:drawing>
          <wp:inline distB="114300" distT="114300" distL="114300" distR="114300">
            <wp:extent cx="2524125" cy="2257425"/>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5241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widowControl w:val="0"/>
        <w:spacing w:before="678.65966796875" w:line="240" w:lineRule="auto"/>
        <w:ind w:left="2603.9999389648438" w:firstLine="0"/>
        <w:rPr/>
      </w:pPr>
      <w:r w:rsidDel="00000000" w:rsidR="00000000" w:rsidRPr="00000000">
        <w:rPr>
          <w:rtl w:val="0"/>
        </w:rPr>
      </w:r>
    </w:p>
    <w:p w:rsidR="00000000" w:rsidDel="00000000" w:rsidP="00000000" w:rsidRDefault="00000000" w:rsidRPr="00000000" w14:paraId="00000008">
      <w:pPr>
        <w:pageBreakBefore w:val="0"/>
        <w:widowControl w:val="0"/>
        <w:spacing w:before="678.65966796875" w:line="240" w:lineRule="auto"/>
        <w:ind w:left="2603.9999389648438" w:firstLine="0"/>
        <w:rPr/>
      </w:pPr>
      <w:r w:rsidDel="00000000" w:rsidR="00000000" w:rsidRPr="00000000">
        <w:rPr>
          <w:rtl w:val="0"/>
        </w:rPr>
      </w:r>
    </w:p>
    <w:p w:rsidR="00000000" w:rsidDel="00000000" w:rsidP="00000000" w:rsidRDefault="00000000" w:rsidRPr="00000000" w14:paraId="00000009">
      <w:pPr>
        <w:pageBreakBefore w:val="0"/>
        <w:spacing w:line="276" w:lineRule="auto"/>
        <w:jc w:val="center"/>
        <w:rPr>
          <w:sz w:val="28"/>
          <w:szCs w:val="28"/>
        </w:rPr>
      </w:pPr>
      <w:r w:rsidDel="00000000" w:rsidR="00000000" w:rsidRPr="00000000">
        <w:rPr>
          <w:sz w:val="28"/>
          <w:szCs w:val="28"/>
          <w:rtl w:val="0"/>
        </w:rPr>
        <w:t xml:space="preserve">Jonathan Leónidas Moreno Troches</w:t>
      </w:r>
    </w:p>
    <w:p w:rsidR="00000000" w:rsidDel="00000000" w:rsidP="00000000" w:rsidRDefault="00000000" w:rsidRPr="00000000" w14:paraId="0000000A">
      <w:pPr>
        <w:pageBreakBefore w:val="0"/>
        <w:spacing w:line="276" w:lineRule="auto"/>
        <w:jc w:val="center"/>
        <w:rPr>
          <w:sz w:val="28"/>
          <w:szCs w:val="28"/>
        </w:rPr>
      </w:pPr>
      <w:r w:rsidDel="00000000" w:rsidR="00000000" w:rsidRPr="00000000">
        <w:rPr>
          <w:sz w:val="28"/>
          <w:szCs w:val="28"/>
          <w:rtl w:val="0"/>
        </w:rPr>
        <w:t xml:space="preserve">Nohora Liseth Rojas Yepes</w:t>
      </w:r>
    </w:p>
    <w:p w:rsidR="00000000" w:rsidDel="00000000" w:rsidP="00000000" w:rsidRDefault="00000000" w:rsidRPr="00000000" w14:paraId="0000000B">
      <w:pPr>
        <w:pageBreakBefore w:val="0"/>
        <w:spacing w:line="276" w:lineRule="auto"/>
        <w:jc w:val="center"/>
        <w:rPr>
          <w:sz w:val="28"/>
          <w:szCs w:val="28"/>
        </w:rPr>
      </w:pPr>
      <w:r w:rsidDel="00000000" w:rsidR="00000000" w:rsidRPr="00000000">
        <w:rPr>
          <w:sz w:val="28"/>
          <w:szCs w:val="28"/>
          <w:rtl w:val="0"/>
        </w:rPr>
        <w:t xml:space="preserve">Ninedly Huepa Ducuara</w:t>
      </w:r>
    </w:p>
    <w:p w:rsidR="00000000" w:rsidDel="00000000" w:rsidP="00000000" w:rsidRDefault="00000000" w:rsidRPr="00000000" w14:paraId="0000000C">
      <w:pPr>
        <w:pageBreakBefore w:val="0"/>
        <w:spacing w:line="276" w:lineRule="auto"/>
        <w:jc w:val="center"/>
        <w:rPr>
          <w:sz w:val="28"/>
          <w:szCs w:val="28"/>
        </w:rPr>
      </w:pPr>
      <w:r w:rsidDel="00000000" w:rsidR="00000000" w:rsidRPr="00000000">
        <w:rPr>
          <w:sz w:val="28"/>
          <w:szCs w:val="28"/>
          <w:rtl w:val="0"/>
        </w:rPr>
        <w:t xml:space="preserve">Cruz Cecilia Blandón Córdoba</w:t>
      </w:r>
    </w:p>
    <w:p w:rsidR="00000000" w:rsidDel="00000000" w:rsidP="00000000" w:rsidRDefault="00000000" w:rsidRPr="00000000" w14:paraId="0000000D">
      <w:pPr>
        <w:pageBreakBefore w:val="0"/>
        <w:spacing w:line="276" w:lineRule="auto"/>
        <w:jc w:val="center"/>
        <w:rPr>
          <w:sz w:val="28"/>
          <w:szCs w:val="28"/>
        </w:rPr>
      </w:pPr>
      <w:r w:rsidDel="00000000" w:rsidR="00000000" w:rsidRPr="00000000">
        <w:rPr>
          <w:rtl w:val="0"/>
        </w:rPr>
      </w:r>
    </w:p>
    <w:p w:rsidR="00000000" w:rsidDel="00000000" w:rsidP="00000000" w:rsidRDefault="00000000" w:rsidRPr="00000000" w14:paraId="0000000E">
      <w:pPr>
        <w:pageBreakBefore w:val="0"/>
        <w:spacing w:line="276" w:lineRule="auto"/>
        <w:jc w:val="center"/>
        <w:rPr>
          <w:sz w:val="28"/>
          <w:szCs w:val="28"/>
        </w:rPr>
      </w:pPr>
      <w:r w:rsidDel="00000000" w:rsidR="00000000" w:rsidRPr="00000000">
        <w:rPr>
          <w:rtl w:val="0"/>
        </w:rPr>
      </w:r>
    </w:p>
    <w:p w:rsidR="00000000" w:rsidDel="00000000" w:rsidP="00000000" w:rsidRDefault="00000000" w:rsidRPr="00000000" w14:paraId="0000000F">
      <w:pPr>
        <w:pageBreakBefore w:val="0"/>
        <w:spacing w:line="276" w:lineRule="auto"/>
        <w:jc w:val="center"/>
        <w:rPr>
          <w:sz w:val="28"/>
          <w:szCs w:val="28"/>
        </w:rPr>
      </w:pPr>
      <w:r w:rsidDel="00000000" w:rsidR="00000000" w:rsidRPr="00000000">
        <w:rPr>
          <w:rtl w:val="0"/>
        </w:rPr>
      </w:r>
    </w:p>
    <w:p w:rsidR="00000000" w:rsidDel="00000000" w:rsidP="00000000" w:rsidRDefault="00000000" w:rsidRPr="00000000" w14:paraId="00000010">
      <w:pPr>
        <w:pageBreakBefore w:val="0"/>
        <w:spacing w:line="276" w:lineRule="auto"/>
        <w:jc w:val="center"/>
        <w:rPr>
          <w:sz w:val="28"/>
          <w:szCs w:val="28"/>
        </w:rPr>
      </w:pPr>
      <w:r w:rsidDel="00000000" w:rsidR="00000000" w:rsidRPr="00000000">
        <w:rPr>
          <w:rtl w:val="0"/>
        </w:rPr>
      </w:r>
    </w:p>
    <w:p w:rsidR="00000000" w:rsidDel="00000000" w:rsidP="00000000" w:rsidRDefault="00000000" w:rsidRPr="00000000" w14:paraId="00000011">
      <w:pPr>
        <w:pageBreakBefore w:val="0"/>
        <w:spacing w:line="276" w:lineRule="auto"/>
        <w:jc w:val="center"/>
        <w:rPr>
          <w:sz w:val="28"/>
          <w:szCs w:val="28"/>
        </w:rPr>
      </w:pPr>
      <w:r w:rsidDel="00000000" w:rsidR="00000000" w:rsidRPr="00000000">
        <w:rPr>
          <w:rtl w:val="0"/>
        </w:rPr>
      </w:r>
    </w:p>
    <w:p w:rsidR="00000000" w:rsidDel="00000000" w:rsidP="00000000" w:rsidRDefault="00000000" w:rsidRPr="00000000" w14:paraId="00000012">
      <w:pPr>
        <w:pageBreakBefore w:val="0"/>
        <w:spacing w:line="276" w:lineRule="auto"/>
        <w:jc w:val="center"/>
        <w:rPr>
          <w:sz w:val="28"/>
          <w:szCs w:val="28"/>
        </w:rPr>
      </w:pPr>
      <w:r w:rsidDel="00000000" w:rsidR="00000000" w:rsidRPr="00000000">
        <w:rPr>
          <w:rtl w:val="0"/>
        </w:rPr>
      </w:r>
    </w:p>
    <w:p w:rsidR="00000000" w:rsidDel="00000000" w:rsidP="00000000" w:rsidRDefault="00000000" w:rsidRPr="00000000" w14:paraId="00000013">
      <w:pPr>
        <w:pageBreakBefore w:val="0"/>
        <w:spacing w:line="276" w:lineRule="auto"/>
        <w:jc w:val="center"/>
        <w:rPr/>
      </w:pPr>
      <w:r w:rsidDel="00000000" w:rsidR="00000000" w:rsidRPr="00000000">
        <w:rPr>
          <w:rtl w:val="0"/>
        </w:rPr>
      </w:r>
    </w:p>
    <w:p w:rsidR="00000000" w:rsidDel="00000000" w:rsidP="00000000" w:rsidRDefault="00000000" w:rsidRPr="00000000" w14:paraId="00000014">
      <w:pPr>
        <w:pageBreakBefore w:val="0"/>
        <w:spacing w:line="276" w:lineRule="auto"/>
        <w:jc w:val="center"/>
        <w:rPr/>
      </w:pPr>
      <w:r w:rsidDel="00000000" w:rsidR="00000000" w:rsidRPr="00000000">
        <w:rPr>
          <w:rtl w:val="0"/>
        </w:rPr>
      </w:r>
    </w:p>
    <w:p w:rsidR="00000000" w:rsidDel="00000000" w:rsidP="00000000" w:rsidRDefault="00000000" w:rsidRPr="00000000" w14:paraId="00000015">
      <w:pPr>
        <w:pageBreakBefore w:val="0"/>
        <w:spacing w:line="276" w:lineRule="auto"/>
        <w:jc w:val="center"/>
        <w:rPr/>
      </w:pPr>
      <w:r w:rsidDel="00000000" w:rsidR="00000000" w:rsidRPr="00000000">
        <w:rPr>
          <w:rtl w:val="0"/>
        </w:rPr>
      </w:r>
    </w:p>
    <w:p w:rsidR="00000000" w:rsidDel="00000000" w:rsidP="00000000" w:rsidRDefault="00000000" w:rsidRPr="00000000" w14:paraId="00000016">
      <w:pPr>
        <w:pageBreakBefore w:val="0"/>
        <w:widowControl w:val="0"/>
        <w:spacing w:before="219.25994873046875" w:line="240" w:lineRule="auto"/>
        <w:ind w:left="4176.9598388671875" w:firstLine="0"/>
        <w:rPr/>
      </w:pPr>
      <w:r w:rsidDel="00000000" w:rsidR="00000000" w:rsidRPr="00000000">
        <w:rPr>
          <w:rtl w:val="0"/>
        </w:rPr>
        <w:t xml:space="preserve">SENA  </w:t>
      </w:r>
    </w:p>
    <w:p w:rsidR="00000000" w:rsidDel="00000000" w:rsidP="00000000" w:rsidRDefault="00000000" w:rsidRPr="00000000" w14:paraId="00000017">
      <w:pPr>
        <w:pageBreakBefore w:val="0"/>
        <w:widowControl w:val="0"/>
        <w:spacing w:before="215.25970458984375" w:line="240" w:lineRule="auto"/>
        <w:ind w:left="1172.659912109375" w:firstLine="0"/>
        <w:rPr/>
      </w:pPr>
      <w:r w:rsidDel="00000000" w:rsidR="00000000" w:rsidRPr="00000000">
        <w:rPr>
          <w:rtl w:val="0"/>
        </w:rPr>
        <w:t xml:space="preserve">CENTRO DE ELECTRICIDAD, ELECTRÓNICA Y TELECOMUNICACIONES  </w:t>
      </w:r>
    </w:p>
    <w:p w:rsidR="00000000" w:rsidDel="00000000" w:rsidP="00000000" w:rsidRDefault="00000000" w:rsidRPr="00000000" w14:paraId="00000018">
      <w:pPr>
        <w:pageBreakBefore w:val="0"/>
        <w:widowControl w:val="0"/>
        <w:spacing w:before="219.25994873046875" w:line="240" w:lineRule="auto"/>
        <w:ind w:left="1527.3800659179688" w:firstLine="0"/>
        <w:rPr/>
      </w:pPr>
      <w:r w:rsidDel="00000000" w:rsidR="00000000" w:rsidRPr="00000000">
        <w:rPr>
          <w:rtl w:val="0"/>
        </w:rPr>
        <w:t xml:space="preserve">ANÁLISIS Y DESARROLLO DE SISTEMAS DE LA INFORMACIÓN  </w:t>
      </w:r>
    </w:p>
    <w:p w:rsidR="00000000" w:rsidDel="00000000" w:rsidP="00000000" w:rsidRDefault="00000000" w:rsidRPr="00000000" w14:paraId="00000019">
      <w:pPr>
        <w:pageBreakBefore w:val="0"/>
        <w:widowControl w:val="0"/>
        <w:spacing w:before="219.76028442382812" w:line="240" w:lineRule="auto"/>
        <w:ind w:left="3365.2001953125" w:firstLine="0"/>
        <w:rPr/>
      </w:pPr>
      <w:r w:rsidDel="00000000" w:rsidR="00000000" w:rsidRPr="00000000">
        <w:rPr>
          <w:rtl w:val="0"/>
        </w:rPr>
        <w:t xml:space="preserve">FICHA 1906648 </w:t>
      </w:r>
    </w:p>
    <w:p w:rsidR="00000000" w:rsidDel="00000000" w:rsidP="00000000" w:rsidRDefault="00000000" w:rsidRPr="00000000" w14:paraId="0000001A">
      <w:pPr>
        <w:pageBreakBefore w:val="0"/>
        <w:widowControl w:val="0"/>
        <w:spacing w:before="219.76028442382812" w:line="240" w:lineRule="auto"/>
        <w:ind w:left="3365.2001953125" w:firstLine="0"/>
        <w:rPr/>
      </w:pPr>
      <w:r w:rsidDel="00000000" w:rsidR="00000000" w:rsidRPr="00000000">
        <w:rPr>
          <w:rtl w:val="0"/>
        </w:rPr>
      </w:r>
    </w:p>
    <w:p w:rsidR="00000000" w:rsidDel="00000000" w:rsidP="00000000" w:rsidRDefault="00000000" w:rsidRPr="00000000" w14:paraId="0000001B">
      <w:pPr>
        <w:pageBreakBefore w:val="0"/>
        <w:widowControl w:val="0"/>
        <w:spacing w:before="219.76028442382812" w:line="240" w:lineRule="auto"/>
        <w:ind w:left="3365.2001953125" w:firstLine="0"/>
        <w:rPr/>
      </w:pPr>
      <w:r w:rsidDel="00000000" w:rsidR="00000000" w:rsidRPr="00000000">
        <w:rPr>
          <w:rtl w:val="0"/>
        </w:rPr>
        <w:t xml:space="preserve">TABLA DE CONTENIDO</w:t>
      </w:r>
    </w:p>
    <w:p w:rsidR="00000000" w:rsidDel="00000000" w:rsidP="00000000" w:rsidRDefault="00000000" w:rsidRPr="00000000" w14:paraId="0000001C">
      <w:pPr>
        <w:pageBreakBefore w:val="0"/>
        <w:widowControl w:val="0"/>
        <w:spacing w:before="40" w:line="352.8" w:lineRule="auto"/>
        <w:ind w:right="360" w:firstLine="20"/>
        <w:jc w:val="both"/>
        <w:rPr>
          <w:rFonts w:ascii="Calibri" w:cs="Calibri" w:eastAsia="Calibri" w:hAnsi="Calibri"/>
        </w:rPr>
      </w:pPr>
      <w:r w:rsidDel="00000000" w:rsidR="00000000" w:rsidRPr="00000000">
        <w:rPr>
          <w:rFonts w:ascii="Calibri" w:cs="Calibri" w:eastAsia="Calibri" w:hAnsi="Calibri"/>
          <w:rtl w:val="0"/>
        </w:rPr>
        <w:t xml:space="preserve">1. INTRODUCCIÓN..........................................................................................................................3 2. OBJETIVOS..................................................................................................................................3 3. REQUERIMIENTOS DE HARDWARE.............................................................................................3 4. REQUERIMIENTOS DE SOFTWARE..............................................................................................4 5. INGRESO AL PROGRAMA............................................................................................................5 6. DESCRIPCION DE MODULOS.......................................................................................................7 7. MÓDULO DE INICIO DE SESIÓN...............................................................................................   7 8. MÓDULO DE PÁGINA PRINCIPAL.............................................................................................7 8.1. MÓDULO CIERRE DE SESION.................................................................................................12</w:t>
      </w:r>
    </w:p>
    <w:p w:rsidR="00000000" w:rsidDel="00000000" w:rsidP="00000000" w:rsidRDefault="00000000" w:rsidRPr="00000000" w14:paraId="0000001D">
      <w:pPr>
        <w:pageBreakBefore w:val="0"/>
        <w:widowControl w:val="0"/>
        <w:spacing w:before="40" w:line="352.8" w:lineRule="auto"/>
        <w:ind w:right="360" w:firstLine="20"/>
        <w:jc w:val="both"/>
        <w:rPr>
          <w:rFonts w:ascii="Calibri" w:cs="Calibri" w:eastAsia="Calibri" w:hAnsi="Calibri"/>
        </w:rPr>
      </w:pPr>
      <w:r w:rsidDel="00000000" w:rsidR="00000000" w:rsidRPr="00000000">
        <w:rPr>
          <w:rFonts w:ascii="Calibri" w:cs="Calibri" w:eastAsia="Calibri" w:hAnsi="Calibri"/>
          <w:rtl w:val="0"/>
        </w:rPr>
        <w:t xml:space="preserve">9. TERMINOS Y CONDICIONES…………………………………………………………………………………………….</w:t>
      </w:r>
    </w:p>
    <w:p w:rsidR="00000000" w:rsidDel="00000000" w:rsidP="00000000" w:rsidRDefault="00000000" w:rsidRPr="00000000" w14:paraId="0000001E">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1F">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0">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1">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2">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3">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4">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5">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6">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7">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8">
      <w:pPr>
        <w:pageBreakBefore w:val="0"/>
        <w:widowControl w:val="0"/>
        <w:spacing w:before="678.65966796875" w:line="240" w:lineRule="auto"/>
        <w:ind w:left="0" w:firstLine="0"/>
        <w:jc w:val="left"/>
        <w:rPr/>
      </w:pPr>
      <w:r w:rsidDel="00000000" w:rsidR="00000000" w:rsidRPr="00000000">
        <w:rPr>
          <w:rtl w:val="0"/>
        </w:rPr>
      </w:r>
    </w:p>
    <w:p w:rsidR="00000000" w:rsidDel="00000000" w:rsidP="00000000" w:rsidRDefault="00000000" w:rsidRPr="00000000" w14:paraId="00000029">
      <w:pPr>
        <w:pageBreakBefore w:val="0"/>
        <w:widowControl w:val="0"/>
        <w:spacing w:line="206.4" w:lineRule="auto"/>
        <w:ind w:right="160"/>
        <w:rPr/>
      </w:pPr>
      <w:r w:rsidDel="00000000" w:rsidR="00000000" w:rsidRPr="00000000">
        <w:rPr>
          <w:rtl w:val="0"/>
        </w:rPr>
        <w:t xml:space="preserve">1. INTRODUCCIÓN </w:t>
      </w:r>
    </w:p>
    <w:p w:rsidR="00000000" w:rsidDel="00000000" w:rsidP="00000000" w:rsidRDefault="00000000" w:rsidRPr="00000000" w14:paraId="0000002A">
      <w:pPr>
        <w:pageBreakBefore w:val="0"/>
        <w:widowControl w:val="0"/>
        <w:spacing w:before="700" w:line="283.2" w:lineRule="auto"/>
        <w:ind w:left="0" w:right="300" w:firstLine="0"/>
        <w:jc w:val="both"/>
        <w:rPr/>
      </w:pPr>
      <w:r w:rsidDel="00000000" w:rsidR="00000000" w:rsidRPr="00000000">
        <w:rPr>
          <w:rtl w:val="0"/>
        </w:rPr>
        <w:t xml:space="preserve">El manual de usuario constituye una parte importante en todo objeto que se adquiere  ya que es importante conocer la forma de funcionamiento de cada uno de los dispositivos de entrada, salida y consulta del software y evitar  daños por uso indebido del mismo.</w:t>
      </w:r>
    </w:p>
    <w:p w:rsidR="00000000" w:rsidDel="00000000" w:rsidP="00000000" w:rsidRDefault="00000000" w:rsidRPr="00000000" w14:paraId="0000002B">
      <w:pPr>
        <w:pageBreakBefore w:val="0"/>
        <w:widowControl w:val="0"/>
        <w:spacing w:before="180" w:line="285.59999999999997" w:lineRule="auto"/>
        <w:ind w:left="20" w:right="300" w:firstLine="0"/>
        <w:jc w:val="both"/>
        <w:rPr/>
      </w:pPr>
      <w:r w:rsidDel="00000000" w:rsidR="00000000" w:rsidRPr="00000000">
        <w:rPr>
          <w:rtl w:val="0"/>
        </w:rPr>
        <w:t xml:space="preserve">Al realizar este manual se busca mostrarle al usuario la forma de desplazamiento por las  interfaces dentro del programa, como realizar las tareas básicas de ingreso, modificación,  eliminación y consulta.</w:t>
      </w:r>
    </w:p>
    <w:p w:rsidR="00000000" w:rsidDel="00000000" w:rsidP="00000000" w:rsidRDefault="00000000" w:rsidRPr="00000000" w14:paraId="0000002C">
      <w:pPr>
        <w:pageBreakBefore w:val="0"/>
        <w:widowControl w:val="0"/>
        <w:spacing w:before="180" w:line="285.59999999999997" w:lineRule="auto"/>
        <w:ind w:left="20" w:right="300" w:firstLine="0"/>
        <w:jc w:val="both"/>
        <w:rPr/>
      </w:pPr>
      <w:r w:rsidDel="00000000" w:rsidR="00000000" w:rsidRPr="00000000">
        <w:rPr>
          <w:rtl w:val="0"/>
        </w:rPr>
      </w:r>
    </w:p>
    <w:p w:rsidR="00000000" w:rsidDel="00000000" w:rsidP="00000000" w:rsidRDefault="00000000" w:rsidRPr="00000000" w14:paraId="0000002D">
      <w:pPr>
        <w:pageBreakBefore w:val="0"/>
        <w:widowControl w:val="0"/>
        <w:spacing w:before="180" w:lineRule="auto"/>
        <w:ind w:left="20" w:firstLine="0"/>
        <w:rPr/>
      </w:pPr>
      <w:r w:rsidDel="00000000" w:rsidR="00000000" w:rsidRPr="00000000">
        <w:rPr>
          <w:rtl w:val="0"/>
        </w:rPr>
        <w:t xml:space="preserve">2. OBJETIVOS </w:t>
      </w:r>
    </w:p>
    <w:p w:rsidR="00000000" w:rsidDel="00000000" w:rsidP="00000000" w:rsidRDefault="00000000" w:rsidRPr="00000000" w14:paraId="0000002E">
      <w:pPr>
        <w:pageBreakBefore w:val="0"/>
        <w:widowControl w:val="0"/>
        <w:numPr>
          <w:ilvl w:val="0"/>
          <w:numId w:val="3"/>
        </w:numPr>
        <w:spacing w:after="0" w:afterAutospacing="0" w:before="180" w:lineRule="auto"/>
        <w:ind w:left="720" w:hanging="360"/>
        <w:rPr>
          <w:u w:val="none"/>
        </w:rPr>
      </w:pPr>
      <w:r w:rsidDel="00000000" w:rsidR="00000000" w:rsidRPr="00000000">
        <w:rPr>
          <w:rtl w:val="0"/>
        </w:rPr>
        <w:t xml:space="preserve">Ejecutar sin importar el proceso</w:t>
      </w:r>
    </w:p>
    <w:p w:rsidR="00000000" w:rsidDel="00000000" w:rsidP="00000000" w:rsidRDefault="00000000" w:rsidRPr="00000000" w14:paraId="0000002F">
      <w:pPr>
        <w:pageBreakBefore w:val="0"/>
        <w:widowControl w:val="0"/>
        <w:numPr>
          <w:ilvl w:val="0"/>
          <w:numId w:val="3"/>
        </w:numPr>
        <w:spacing w:after="0" w:afterAutospacing="0" w:before="0" w:beforeAutospacing="0" w:lineRule="auto"/>
        <w:ind w:left="720" w:hanging="360"/>
        <w:rPr>
          <w:u w:val="none"/>
        </w:rPr>
      </w:pPr>
      <w:r w:rsidDel="00000000" w:rsidR="00000000" w:rsidRPr="00000000">
        <w:rPr>
          <w:rtl w:val="0"/>
        </w:rPr>
        <w:t xml:space="preserve">Que el usuario pueda modificar para ajustar de acuerdo a los requerimientos y clave de acceso pues si no lo sabe no podrá realizar cambios</w:t>
      </w:r>
    </w:p>
    <w:p w:rsidR="00000000" w:rsidDel="00000000" w:rsidP="00000000" w:rsidRDefault="00000000" w:rsidRPr="00000000" w14:paraId="00000030">
      <w:pPr>
        <w:pageBreakBefore w:val="0"/>
        <w:widowControl w:val="0"/>
        <w:numPr>
          <w:ilvl w:val="0"/>
          <w:numId w:val="3"/>
        </w:numPr>
        <w:spacing w:before="0" w:beforeAutospacing="0" w:lineRule="auto"/>
        <w:ind w:left="720" w:hanging="360"/>
        <w:rPr>
          <w:u w:val="none"/>
        </w:rPr>
      </w:pPr>
      <w:r w:rsidDel="00000000" w:rsidR="00000000" w:rsidRPr="00000000">
        <w:rPr>
          <w:rtl w:val="0"/>
        </w:rPr>
        <w:t xml:space="preserve">Que el usuario pueda conocer las funciones de acuerdo a su perfil con el fin de lograr un manejo y funcionamiento correctamente.</w:t>
      </w:r>
    </w:p>
    <w:p w:rsidR="00000000" w:rsidDel="00000000" w:rsidP="00000000" w:rsidRDefault="00000000" w:rsidRPr="00000000" w14:paraId="00000031">
      <w:pPr>
        <w:pageBreakBefore w:val="0"/>
        <w:widowControl w:val="0"/>
        <w:spacing w:before="180" w:lineRule="auto"/>
        <w:ind w:left="0" w:firstLine="0"/>
        <w:rPr/>
      </w:pPr>
      <w:r w:rsidDel="00000000" w:rsidR="00000000" w:rsidRPr="00000000">
        <w:rPr>
          <w:rtl w:val="0"/>
        </w:rPr>
      </w:r>
    </w:p>
    <w:p w:rsidR="00000000" w:rsidDel="00000000" w:rsidP="00000000" w:rsidRDefault="00000000" w:rsidRPr="00000000" w14:paraId="00000032">
      <w:pPr>
        <w:pageBreakBefore w:val="0"/>
        <w:widowControl w:val="0"/>
        <w:spacing w:before="180" w:lineRule="auto"/>
        <w:ind w:left="0" w:firstLine="0"/>
        <w:rPr/>
      </w:pPr>
      <w:r w:rsidDel="00000000" w:rsidR="00000000" w:rsidRPr="00000000">
        <w:rPr>
          <w:rtl w:val="0"/>
        </w:rPr>
        <w:t xml:space="preserve">3. REQUERIMIENTOS DE HARDWARE </w:t>
      </w:r>
    </w:p>
    <w:p w:rsidR="00000000" w:rsidDel="00000000" w:rsidP="00000000" w:rsidRDefault="00000000" w:rsidRPr="00000000" w14:paraId="00000033">
      <w:pPr>
        <w:pageBreakBefore w:val="0"/>
        <w:widowControl w:val="0"/>
        <w:spacing w:before="180" w:lineRule="auto"/>
        <w:ind w:left="0" w:firstLine="0"/>
        <w:rPr/>
      </w:pPr>
      <w:r w:rsidDel="00000000" w:rsidR="00000000" w:rsidRPr="00000000">
        <w:rPr>
          <w:rtl w:val="0"/>
        </w:rPr>
      </w:r>
    </w:p>
    <w:tbl>
      <w:tblPr>
        <w:tblStyle w:val="Table1"/>
        <w:tblW w:w="88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2670"/>
        <w:gridCol w:w="3975"/>
        <w:tblGridChange w:id="0">
          <w:tblGrid>
            <w:gridCol w:w="2160"/>
            <w:gridCol w:w="2670"/>
            <w:gridCol w:w="3975"/>
          </w:tblGrid>
        </w:tblGridChange>
      </w:tblGrid>
      <w:tr>
        <w:trPr>
          <w:cantSplit w:val="0"/>
          <w:trHeight w:val="48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spacing w:after="240" w:before="240" w:lineRule="auto"/>
              <w:ind w:left="100" w:right="3780" w:firstLine="0"/>
              <w:jc w:val="right"/>
              <w:rPr/>
            </w:pPr>
            <w:r w:rsidDel="00000000" w:rsidR="00000000" w:rsidRPr="00000000">
              <w:rPr>
                <w:rtl w:val="0"/>
              </w:rPr>
              <w:t xml:space="preserve">HARDWARE</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widowControl w:val="0"/>
              <w:spacing w:after="240" w:before="240" w:lineRule="auto"/>
              <w:ind w:left="220" w:firstLine="0"/>
              <w:rPr/>
            </w:pPr>
            <w:r w:rsidDel="00000000" w:rsidR="00000000" w:rsidRPr="00000000">
              <w:rPr>
                <w:rtl w:val="0"/>
              </w:rPr>
              <w:t xml:space="preserve">COMPONENTE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spacing w:after="240" w:before="240" w:lineRule="auto"/>
              <w:ind w:left="240" w:firstLine="0"/>
              <w:rPr/>
            </w:pPr>
            <w:r w:rsidDel="00000000" w:rsidR="00000000" w:rsidRPr="00000000">
              <w:rPr>
                <w:rtl w:val="0"/>
              </w:rPr>
              <w:t xml:space="preserve">MÍNIMO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widowControl w:val="0"/>
              <w:spacing w:after="240" w:before="240" w:lineRule="auto"/>
              <w:ind w:left="240" w:firstLine="0"/>
              <w:rPr/>
            </w:pPr>
            <w:r w:rsidDel="00000000" w:rsidR="00000000" w:rsidRPr="00000000">
              <w:rPr>
                <w:rtl w:val="0"/>
              </w:rPr>
              <w:t xml:space="preserve">RECOMENDADO</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after="240" w:before="240" w:lineRule="auto"/>
              <w:ind w:left="240" w:firstLine="0"/>
              <w:rPr/>
            </w:pPr>
            <w:r w:rsidDel="00000000" w:rsidR="00000000" w:rsidRPr="00000000">
              <w:rPr>
                <w:rtl w:val="0"/>
              </w:rPr>
              <w:t xml:space="preserve">PROCESADOR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widowControl w:val="0"/>
              <w:spacing w:after="240" w:before="240" w:lineRule="auto"/>
              <w:ind w:left="220" w:firstLine="0"/>
              <w:rPr/>
            </w:pPr>
            <w:r w:rsidDel="00000000" w:rsidR="00000000" w:rsidRPr="00000000">
              <w:rPr>
                <w:rtl w:val="0"/>
              </w:rPr>
              <w:t xml:space="preserve">1,8 GHz.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widowControl w:val="0"/>
              <w:spacing w:after="240" w:before="240" w:lineRule="auto"/>
              <w:ind w:left="220" w:firstLine="0"/>
              <w:rPr/>
            </w:pPr>
            <w:r w:rsidDel="00000000" w:rsidR="00000000" w:rsidRPr="00000000">
              <w:rPr>
                <w:rtl w:val="0"/>
              </w:rPr>
              <w:t xml:space="preserve">3 GHz o Superior</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spacing w:after="240" w:before="240" w:lineRule="auto"/>
              <w:ind w:left="220" w:firstLine="0"/>
              <w:rPr/>
            </w:pPr>
            <w:r w:rsidDel="00000000" w:rsidR="00000000" w:rsidRPr="00000000">
              <w:rPr>
                <w:rtl w:val="0"/>
              </w:rPr>
              <w:t xml:space="preserve">SO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widowControl w:val="0"/>
              <w:spacing w:after="240" w:before="240" w:lineRule="auto"/>
              <w:ind w:left="220" w:firstLine="0"/>
              <w:rPr/>
            </w:pPr>
            <w:r w:rsidDel="00000000" w:rsidR="00000000" w:rsidRPr="00000000">
              <w:rPr>
                <w:rtl w:val="0"/>
              </w:rPr>
              <w:t xml:space="preserve">Windows XP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widowControl w:val="0"/>
              <w:spacing w:after="240" w:before="240" w:lineRule="auto"/>
              <w:ind w:left="220" w:firstLine="0"/>
              <w:rPr/>
            </w:pPr>
            <w:r w:rsidDel="00000000" w:rsidR="00000000" w:rsidRPr="00000000">
              <w:rPr>
                <w:rtl w:val="0"/>
              </w:rPr>
              <w:t xml:space="preserve">Windows Versión 7 o Superior.</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widowControl w:val="0"/>
              <w:spacing w:after="240" w:before="240" w:lineRule="auto"/>
              <w:ind w:left="240" w:firstLine="0"/>
              <w:rPr/>
            </w:pPr>
            <w:r w:rsidDel="00000000" w:rsidR="00000000" w:rsidRPr="00000000">
              <w:rPr>
                <w:rtl w:val="0"/>
              </w:rPr>
              <w:t xml:space="preserve">MEMORIA RAM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widowControl w:val="0"/>
              <w:spacing w:before="219.46044921875" w:line="240" w:lineRule="auto"/>
              <w:ind w:left="20.299835205078125" w:firstLine="0"/>
              <w:rPr/>
            </w:pPr>
            <w:r w:rsidDel="00000000" w:rsidR="00000000" w:rsidRPr="00000000">
              <w:rPr>
                <w:rFonts w:ascii="Calibri" w:cs="Calibri" w:eastAsia="Calibri" w:hAnsi="Calibri"/>
                <w:sz w:val="24"/>
                <w:szCs w:val="24"/>
                <w:rtl w:val="0"/>
              </w:rPr>
              <w:t xml:space="preserve">4096 MB RAM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spacing w:after="240" w:before="240" w:lineRule="auto"/>
              <w:ind w:left="220" w:firstLine="0"/>
              <w:rPr/>
            </w:pPr>
            <w:r w:rsidDel="00000000" w:rsidR="00000000" w:rsidRPr="00000000">
              <w:rPr>
                <w:rtl w:val="0"/>
              </w:rPr>
              <w:t xml:space="preserve">2 GB</w:t>
            </w:r>
          </w:p>
        </w:tc>
      </w:tr>
      <w:tr>
        <w:trPr>
          <w:cantSplit w:val="0"/>
          <w:trHeight w:val="12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after="240" w:before="240" w:lineRule="auto"/>
              <w:ind w:left="240" w:firstLine="0"/>
              <w:rPr/>
            </w:pPr>
            <w:r w:rsidDel="00000000" w:rsidR="00000000" w:rsidRPr="00000000">
              <w:rPr>
                <w:rtl w:val="0"/>
              </w:rPr>
              <w:t xml:space="preserve">DISCO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widowControl w:val="0"/>
              <w:spacing w:line="264" w:lineRule="auto"/>
              <w:ind w:left="220" w:right="180" w:firstLine="0"/>
              <w:rPr/>
            </w:pPr>
            <w:r w:rsidDel="00000000" w:rsidR="00000000" w:rsidRPr="00000000">
              <w:rPr>
                <w:rtl w:val="0"/>
              </w:rPr>
              <w:t xml:space="preserve">Sistema de archivos NTFS  con una partición </w:t>
            </w:r>
          </w:p>
          <w:p w:rsidR="00000000" w:rsidDel="00000000" w:rsidP="00000000" w:rsidRDefault="00000000" w:rsidRPr="00000000" w14:paraId="00000045">
            <w:pPr>
              <w:pageBreakBefore w:val="0"/>
              <w:widowControl w:val="0"/>
              <w:spacing w:before="20" w:lineRule="auto"/>
              <w:ind w:left="220" w:firstLine="0"/>
              <w:rPr/>
            </w:pPr>
            <w:r w:rsidDel="00000000" w:rsidR="00000000" w:rsidRPr="00000000">
              <w:rPr>
                <w:rtl w:val="0"/>
              </w:rPr>
              <w:t xml:space="preserve">formateada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widowControl w:val="0"/>
              <w:spacing w:line="266.4" w:lineRule="auto"/>
              <w:ind w:left="220" w:right="140" w:firstLine="0"/>
              <w:rPr/>
            </w:pPr>
            <w:r w:rsidDel="00000000" w:rsidR="00000000" w:rsidRPr="00000000">
              <w:rPr>
                <w:rtl w:val="0"/>
              </w:rPr>
              <w:t xml:space="preserve">Sistema de archivos NTFS con una  partición de 3 GB de espacio libre y  espacio libre adecuado para los sitios Web</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widowControl w:val="0"/>
              <w:spacing w:after="240" w:before="240" w:lineRule="auto"/>
              <w:ind w:left="240" w:firstLine="0"/>
              <w:rPr/>
            </w:pPr>
            <w:r w:rsidDel="00000000" w:rsidR="00000000" w:rsidRPr="00000000">
              <w:rPr>
                <w:rtl w:val="0"/>
              </w:rPr>
              <w:t xml:space="preserve">PANTALLA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after="240" w:before="240" w:lineRule="auto"/>
              <w:ind w:left="220" w:firstLine="0"/>
              <w:rPr/>
            </w:pPr>
            <w:r w:rsidDel="00000000" w:rsidR="00000000" w:rsidRPr="00000000">
              <w:rPr>
                <w:rtl w:val="0"/>
              </w:rPr>
              <w:t xml:space="preserve">1024 × 600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spacing w:line="264" w:lineRule="auto"/>
              <w:ind w:left="220" w:right="80" w:firstLine="20"/>
              <w:rPr/>
            </w:pPr>
            <w:r w:rsidDel="00000000" w:rsidR="00000000" w:rsidRPr="00000000">
              <w:rPr>
                <w:rtl w:val="0"/>
              </w:rPr>
              <w:t xml:space="preserve">Monitor con una resolución de 1280x800  o superior</w:t>
            </w:r>
          </w:p>
        </w:tc>
      </w:tr>
      <w:tr>
        <w:trPr>
          <w:cantSplit w:val="0"/>
          <w:trHeight w:val="23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widowControl w:val="0"/>
              <w:spacing w:after="240" w:before="240" w:lineRule="auto"/>
              <w:ind w:left="240" w:firstLine="0"/>
              <w:rPr/>
            </w:pPr>
            <w:r w:rsidDel="00000000" w:rsidR="00000000" w:rsidRPr="00000000">
              <w:rPr>
                <w:rtl w:val="0"/>
              </w:rPr>
              <w:t xml:space="preserve">RED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after="240" w:before="240" w:lineRule="auto"/>
              <w:ind w:left="240" w:firstLine="0"/>
              <w:rPr/>
            </w:pPr>
            <w:r w:rsidDel="00000000" w:rsidR="00000000" w:rsidRPr="00000000">
              <w:rPr>
                <w:rtl w:val="0"/>
              </w:rPr>
              <w:t xml:space="preserve">Red Local LAN con </w:t>
            </w:r>
          </w:p>
          <w:p w:rsidR="00000000" w:rsidDel="00000000" w:rsidP="00000000" w:rsidRDefault="00000000" w:rsidRPr="00000000" w14:paraId="0000004C">
            <w:pPr>
              <w:pageBreakBefore w:val="0"/>
              <w:widowControl w:val="0"/>
              <w:spacing w:before="40" w:lineRule="auto"/>
              <w:ind w:left="220" w:firstLine="0"/>
              <w:rPr/>
            </w:pPr>
            <w:r w:rsidDel="00000000" w:rsidR="00000000" w:rsidRPr="00000000">
              <w:rPr>
                <w:rtl w:val="0"/>
              </w:rPr>
              <w:t xml:space="preserve">Arquitectura Cliente</w:t>
            </w:r>
          </w:p>
          <w:p w:rsidR="00000000" w:rsidDel="00000000" w:rsidP="00000000" w:rsidRDefault="00000000" w:rsidRPr="00000000" w14:paraId="0000004D">
            <w:pPr>
              <w:pageBreakBefore w:val="0"/>
              <w:widowControl w:val="0"/>
              <w:spacing w:before="40" w:line="264" w:lineRule="auto"/>
              <w:ind w:left="220" w:right="180" w:firstLine="20"/>
              <w:rPr/>
            </w:pPr>
            <w:r w:rsidDel="00000000" w:rsidR="00000000" w:rsidRPr="00000000">
              <w:rPr>
                <w:rtl w:val="0"/>
              </w:rPr>
              <w:t xml:space="preserve">Servidor. Categoría 3:  Velocidad de 16 Mbps y  ancho de banda de hasta  16 MHz</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line="264" w:lineRule="auto"/>
              <w:ind w:left="220" w:right="340" w:firstLine="20"/>
              <w:rPr/>
            </w:pPr>
            <w:r w:rsidDel="00000000" w:rsidR="00000000" w:rsidRPr="00000000">
              <w:rPr>
                <w:rtl w:val="0"/>
              </w:rPr>
              <w:t xml:space="preserve">Red Local LAN con Arquitectura Cliente Servidor. Categoría 5: Estandarizada  dentro de las comunicaciones en redes  LAN. Velocidad de 100 Mbps con un  ancho de banda de hasta 100 MHz.</w:t>
            </w:r>
          </w:p>
        </w:tc>
      </w:tr>
    </w:tbl>
    <w:p w:rsidR="00000000" w:rsidDel="00000000" w:rsidP="00000000" w:rsidRDefault="00000000" w:rsidRPr="00000000" w14:paraId="0000004F">
      <w:pPr>
        <w:pageBreakBefore w:val="0"/>
        <w:widowControl w:val="0"/>
        <w:spacing w:before="678.65966796875" w:line="240" w:lineRule="auto"/>
        <w:ind w:left="0" w:firstLine="0"/>
        <w:jc w:val="left"/>
        <w:rPr/>
      </w:pPr>
      <w:r w:rsidDel="00000000" w:rsidR="00000000" w:rsidRPr="00000000">
        <w:rPr>
          <w:rtl w:val="0"/>
        </w:rPr>
        <w:t xml:space="preserve">4. REQUERIMIENTOS DE SOFTWARE </w:t>
      </w:r>
    </w:p>
    <w:p w:rsidR="00000000" w:rsidDel="00000000" w:rsidP="00000000" w:rsidRDefault="00000000" w:rsidRPr="00000000" w14:paraId="00000050">
      <w:pPr>
        <w:pageBreakBefore w:val="0"/>
        <w:widowControl w:val="0"/>
        <w:numPr>
          <w:ilvl w:val="0"/>
          <w:numId w:val="1"/>
        </w:numPr>
        <w:spacing w:after="0" w:afterAutospacing="0" w:before="678.65966796875" w:line="240" w:lineRule="auto"/>
        <w:ind w:left="720" w:hanging="360"/>
        <w:jc w:val="left"/>
        <w:rPr>
          <w:u w:val="none"/>
        </w:rPr>
      </w:pPr>
      <w:r w:rsidDel="00000000" w:rsidR="00000000" w:rsidRPr="00000000">
        <w:rPr>
          <w:rtl w:val="0"/>
        </w:rPr>
        <w:t xml:space="preserve">Windows Server 2015 Standard, Enterprise, Datacenter o Web Edition</w:t>
      </w:r>
    </w:p>
    <w:p w:rsidR="00000000" w:rsidDel="00000000" w:rsidP="00000000" w:rsidRDefault="00000000" w:rsidRPr="00000000" w14:paraId="00000051">
      <w:pPr>
        <w:pageBreakBefore w:val="0"/>
        <w:widowControl w:val="0"/>
        <w:numPr>
          <w:ilvl w:val="0"/>
          <w:numId w:val="1"/>
        </w:numPr>
        <w:spacing w:after="0" w:afterAutospacing="0" w:before="0" w:beforeAutospacing="0" w:line="240" w:lineRule="auto"/>
        <w:ind w:left="720" w:hanging="360"/>
        <w:jc w:val="left"/>
        <w:rPr>
          <w:u w:val="none"/>
        </w:rPr>
      </w:pPr>
      <w:r w:rsidDel="00000000" w:rsidR="00000000" w:rsidRPr="00000000">
        <w:rPr>
          <w:rtl w:val="0"/>
        </w:rPr>
        <w:t xml:space="preserve">Microsoft SQL Server 2015 Standard, Enterprise Edition, o MSDE (Motor de SQL que nos debe  proporcionar el cliente)</w:t>
      </w:r>
    </w:p>
    <w:p w:rsidR="00000000" w:rsidDel="00000000" w:rsidP="00000000" w:rsidRDefault="00000000" w:rsidRPr="00000000" w14:paraId="00000052">
      <w:pPr>
        <w:pageBreakBefore w:val="0"/>
        <w:widowControl w:val="0"/>
        <w:numPr>
          <w:ilvl w:val="0"/>
          <w:numId w:val="1"/>
        </w:numPr>
        <w:spacing w:after="0" w:afterAutospacing="0" w:before="0" w:beforeAutospacing="0" w:line="240" w:lineRule="auto"/>
        <w:ind w:left="720" w:hanging="360"/>
        <w:jc w:val="left"/>
        <w:rPr>
          <w:u w:val="none"/>
        </w:rPr>
      </w:pPr>
      <w:r w:rsidDel="00000000" w:rsidR="00000000" w:rsidRPr="00000000">
        <w:rPr>
          <w:rtl w:val="0"/>
        </w:rPr>
        <w:t xml:space="preserve">Descarga o instalación de XAMPP (Servidor local)</w:t>
      </w:r>
    </w:p>
    <w:p w:rsidR="00000000" w:rsidDel="00000000" w:rsidP="00000000" w:rsidRDefault="00000000" w:rsidRPr="00000000" w14:paraId="00000053">
      <w:pPr>
        <w:pageBreakBefore w:val="0"/>
        <w:widowControl w:val="0"/>
        <w:numPr>
          <w:ilvl w:val="0"/>
          <w:numId w:val="1"/>
        </w:numPr>
        <w:spacing w:after="0" w:afterAutospacing="0" w:before="0" w:beforeAutospacing="0" w:line="240" w:lineRule="auto"/>
        <w:ind w:left="720" w:hanging="360"/>
        <w:jc w:val="left"/>
        <w:rPr/>
      </w:pPr>
      <w:r w:rsidDel="00000000" w:rsidR="00000000" w:rsidRPr="00000000">
        <w:rPr>
          <w:rtl w:val="0"/>
        </w:rPr>
        <w:t xml:space="preserve">Descarga o instalación de Microsoft</w:t>
      </w:r>
      <w:r w:rsidDel="00000000" w:rsidR="00000000" w:rsidRPr="00000000">
        <w:rPr>
          <w:color w:val="202124"/>
          <w:highlight w:val="white"/>
          <w:rtl w:val="0"/>
        </w:rPr>
        <w:t xml:space="preserve"> Edge</w:t>
      </w:r>
    </w:p>
    <w:p w:rsidR="00000000" w:rsidDel="00000000" w:rsidP="00000000" w:rsidRDefault="00000000" w:rsidRPr="00000000" w14:paraId="00000054">
      <w:pPr>
        <w:pageBreakBefore w:val="0"/>
        <w:widowControl w:val="0"/>
        <w:numPr>
          <w:ilvl w:val="0"/>
          <w:numId w:val="1"/>
        </w:numPr>
        <w:spacing w:before="0" w:beforeAutospacing="0" w:line="240" w:lineRule="auto"/>
        <w:ind w:left="720" w:hanging="360"/>
        <w:rPr>
          <w:color w:val="202124"/>
          <w:highlight w:val="white"/>
        </w:rPr>
      </w:pPr>
      <w:r w:rsidDel="00000000" w:rsidR="00000000" w:rsidRPr="00000000">
        <w:rPr>
          <w:color w:val="202124"/>
          <w:highlight w:val="white"/>
          <w:rtl w:val="0"/>
        </w:rPr>
        <w:t xml:space="preserve">Descarga o instalación de </w:t>
      </w:r>
      <w:r w:rsidDel="00000000" w:rsidR="00000000" w:rsidRPr="00000000">
        <w:rPr>
          <w:color w:val="222222"/>
          <w:sz w:val="20"/>
          <w:szCs w:val="20"/>
          <w:highlight w:val="white"/>
          <w:rtl w:val="0"/>
        </w:rPr>
        <w:t xml:space="preserve">Visual Studio Code</w:t>
        <w:tab/>
        <w:tab/>
        <w:tab/>
        <w:tab/>
      </w:r>
    </w:p>
    <w:p w:rsidR="00000000" w:rsidDel="00000000" w:rsidP="00000000" w:rsidRDefault="00000000" w:rsidRPr="00000000" w14:paraId="00000055">
      <w:pPr>
        <w:pageBreakBefore w:val="0"/>
        <w:widowControl w:val="0"/>
        <w:spacing w:before="678.65966796875" w:line="240" w:lineRule="auto"/>
        <w:ind w:left="0" w:firstLine="0"/>
        <w:rPr>
          <w:color w:val="222222"/>
          <w:highlight w:val="white"/>
        </w:rPr>
      </w:pPr>
      <w:r w:rsidDel="00000000" w:rsidR="00000000" w:rsidRPr="00000000">
        <w:rPr>
          <w:color w:val="222222"/>
          <w:sz w:val="20"/>
          <w:szCs w:val="20"/>
          <w:highlight w:val="white"/>
          <w:rtl w:val="0"/>
        </w:rPr>
        <w:t xml:space="preserve">S</w:t>
      </w:r>
      <w:r w:rsidDel="00000000" w:rsidR="00000000" w:rsidRPr="00000000">
        <w:rPr>
          <w:color w:val="222222"/>
          <w:highlight w:val="white"/>
          <w:rtl w:val="0"/>
        </w:rPr>
        <w:t xml:space="preserve">ERVICIO DE RED:</w:t>
      </w:r>
    </w:p>
    <w:p w:rsidR="00000000" w:rsidDel="00000000" w:rsidP="00000000" w:rsidRDefault="00000000" w:rsidRPr="00000000" w14:paraId="00000056">
      <w:pPr>
        <w:pageBreakBefore w:val="0"/>
        <w:widowControl w:val="0"/>
        <w:numPr>
          <w:ilvl w:val="0"/>
          <w:numId w:val="4"/>
        </w:numPr>
        <w:spacing w:after="0" w:afterAutospacing="0" w:before="678.65966796875" w:line="240" w:lineRule="auto"/>
        <w:ind w:left="720" w:hanging="360"/>
        <w:rPr>
          <w:color w:val="222222"/>
          <w:highlight w:val="white"/>
        </w:rPr>
      </w:pPr>
      <w:r w:rsidDel="00000000" w:rsidR="00000000" w:rsidRPr="00000000">
        <w:rPr>
          <w:color w:val="222222"/>
          <w:highlight w:val="white"/>
          <w:rtl w:val="0"/>
        </w:rPr>
        <w:t xml:space="preserve">Dominio Windows NT</w:t>
      </w:r>
    </w:p>
    <w:p w:rsidR="00000000" w:rsidDel="00000000" w:rsidP="00000000" w:rsidRDefault="00000000" w:rsidRPr="00000000" w14:paraId="00000057">
      <w:pPr>
        <w:pageBreakBefore w:val="0"/>
        <w:widowControl w:val="0"/>
        <w:numPr>
          <w:ilvl w:val="0"/>
          <w:numId w:val="4"/>
        </w:numPr>
        <w:spacing w:before="0" w:beforeAutospacing="0" w:line="240" w:lineRule="auto"/>
        <w:ind w:left="720" w:hanging="360"/>
        <w:rPr>
          <w:color w:val="222222"/>
          <w:highlight w:val="white"/>
        </w:rPr>
      </w:pPr>
      <w:r w:rsidDel="00000000" w:rsidR="00000000" w:rsidRPr="00000000">
        <w:rPr>
          <w:color w:val="222222"/>
          <w:highlight w:val="white"/>
          <w:rtl w:val="0"/>
        </w:rPr>
        <w:t xml:space="preserve">Directorio Activo con Windows 2015</w:t>
      </w:r>
    </w:p>
    <w:p w:rsidR="00000000" w:rsidDel="00000000" w:rsidP="00000000" w:rsidRDefault="00000000" w:rsidRPr="00000000" w14:paraId="00000058">
      <w:pPr>
        <w:pageBreakBefore w:val="0"/>
        <w:widowControl w:val="0"/>
        <w:spacing w:before="678.65966796875" w:line="240" w:lineRule="auto"/>
        <w:ind w:left="0" w:firstLine="0"/>
        <w:rPr>
          <w:color w:val="222222"/>
          <w:highlight w:val="white"/>
        </w:rPr>
      </w:pPr>
      <w:r w:rsidDel="00000000" w:rsidR="00000000" w:rsidRPr="00000000">
        <w:rPr>
          <w:color w:val="222222"/>
          <w:highlight w:val="white"/>
          <w:rtl w:val="0"/>
        </w:rPr>
        <w:t xml:space="preserve">CLIENTES:</w:t>
      </w:r>
    </w:p>
    <w:p w:rsidR="00000000" w:rsidDel="00000000" w:rsidP="00000000" w:rsidRDefault="00000000" w:rsidRPr="00000000" w14:paraId="00000059">
      <w:pPr>
        <w:pageBreakBefore w:val="0"/>
        <w:widowControl w:val="0"/>
        <w:numPr>
          <w:ilvl w:val="0"/>
          <w:numId w:val="2"/>
        </w:numPr>
        <w:spacing w:after="0" w:afterAutospacing="0" w:before="678.65966796875" w:line="240" w:lineRule="auto"/>
        <w:ind w:left="720" w:hanging="360"/>
        <w:rPr>
          <w:color w:val="222222"/>
          <w:highlight w:val="white"/>
        </w:rPr>
      </w:pPr>
      <w:r w:rsidDel="00000000" w:rsidR="00000000" w:rsidRPr="00000000">
        <w:rPr>
          <w:color w:val="222222"/>
          <w:highlight w:val="white"/>
          <w:rtl w:val="0"/>
        </w:rPr>
        <w:t xml:space="preserve">Microsoft Internet Explorer 5.01, 5.5 y 6.0 o Superior</w:t>
      </w:r>
    </w:p>
    <w:p w:rsidR="00000000" w:rsidDel="00000000" w:rsidP="00000000" w:rsidRDefault="00000000" w:rsidRPr="00000000" w14:paraId="0000005A">
      <w:pPr>
        <w:pageBreakBefore w:val="0"/>
        <w:widowControl w:val="0"/>
        <w:numPr>
          <w:ilvl w:val="0"/>
          <w:numId w:val="2"/>
        </w:numPr>
        <w:spacing w:after="0" w:afterAutospacing="0" w:before="0" w:beforeAutospacing="0" w:line="240" w:lineRule="auto"/>
        <w:ind w:left="720" w:hanging="360"/>
        <w:rPr>
          <w:color w:val="222222"/>
          <w:highlight w:val="white"/>
        </w:rPr>
      </w:pPr>
      <w:r w:rsidDel="00000000" w:rsidR="00000000" w:rsidRPr="00000000">
        <w:rPr>
          <w:color w:val="222222"/>
          <w:highlight w:val="white"/>
          <w:rtl w:val="0"/>
        </w:rPr>
        <w:t xml:space="preserve">Microsoft Internet Explorer 5.2 para Mac OS X</w:t>
      </w:r>
    </w:p>
    <w:p w:rsidR="00000000" w:rsidDel="00000000" w:rsidP="00000000" w:rsidRDefault="00000000" w:rsidRPr="00000000" w14:paraId="0000005B">
      <w:pPr>
        <w:pageBreakBefore w:val="0"/>
        <w:widowControl w:val="0"/>
        <w:numPr>
          <w:ilvl w:val="0"/>
          <w:numId w:val="2"/>
        </w:numPr>
        <w:spacing w:after="0" w:afterAutospacing="0" w:before="0" w:beforeAutospacing="0" w:line="240" w:lineRule="auto"/>
        <w:ind w:left="720" w:hanging="360"/>
        <w:rPr>
          <w:color w:val="222222"/>
          <w:highlight w:val="white"/>
        </w:rPr>
      </w:pPr>
      <w:r w:rsidDel="00000000" w:rsidR="00000000" w:rsidRPr="00000000">
        <w:rPr>
          <w:color w:val="222222"/>
          <w:highlight w:val="white"/>
          <w:rtl w:val="0"/>
        </w:rPr>
        <w:t xml:space="preserve">Google Chrome para Windows 10/8.1/8/7 32-64 bit o Superior</w:t>
      </w:r>
    </w:p>
    <w:p w:rsidR="00000000" w:rsidDel="00000000" w:rsidP="00000000" w:rsidRDefault="00000000" w:rsidRPr="00000000" w14:paraId="0000005C">
      <w:pPr>
        <w:pageBreakBefore w:val="0"/>
        <w:widowControl w:val="0"/>
        <w:numPr>
          <w:ilvl w:val="0"/>
          <w:numId w:val="2"/>
        </w:numPr>
        <w:spacing w:before="0" w:beforeAutospacing="0" w:line="240" w:lineRule="auto"/>
        <w:ind w:left="720" w:hanging="360"/>
        <w:rPr>
          <w:color w:val="222222"/>
          <w:highlight w:val="white"/>
        </w:rPr>
      </w:pPr>
      <w:r w:rsidDel="00000000" w:rsidR="00000000" w:rsidRPr="00000000">
        <w:rPr>
          <w:color w:val="222222"/>
          <w:highlight w:val="white"/>
          <w:rtl w:val="0"/>
        </w:rPr>
        <w:t xml:space="preserve">Mozilla Firefox Versión 46.0, 2016 para Windows 32-64 bit o Superior</w:t>
      </w:r>
    </w:p>
    <w:p w:rsidR="00000000" w:rsidDel="00000000" w:rsidP="00000000" w:rsidRDefault="00000000" w:rsidRPr="00000000" w14:paraId="0000005D">
      <w:pPr>
        <w:pageBreakBefore w:val="0"/>
        <w:widowControl w:val="0"/>
        <w:spacing w:before="678.65966796875" w:line="240" w:lineRule="auto"/>
        <w:rPr>
          <w:color w:val="222222"/>
          <w:highlight w:val="white"/>
        </w:rPr>
      </w:pPr>
      <w:r w:rsidDel="00000000" w:rsidR="00000000" w:rsidRPr="00000000">
        <w:rPr>
          <w:rtl w:val="0"/>
        </w:rPr>
      </w:r>
    </w:p>
    <w:p w:rsidR="00000000" w:rsidDel="00000000" w:rsidP="00000000" w:rsidRDefault="00000000" w:rsidRPr="00000000" w14:paraId="0000005E">
      <w:pPr>
        <w:pageBreakBefore w:val="0"/>
        <w:widowControl w:val="0"/>
        <w:spacing w:after="240" w:before="220" w:line="196.8" w:lineRule="auto"/>
        <w:rPr>
          <w:color w:val="222222"/>
          <w:highlight w:val="white"/>
        </w:rPr>
      </w:pPr>
      <w:r w:rsidDel="00000000" w:rsidR="00000000" w:rsidRPr="00000000">
        <w:rPr>
          <w:color w:val="222222"/>
          <w:sz w:val="24"/>
          <w:szCs w:val="24"/>
          <w:highlight w:val="white"/>
          <w:rtl w:val="0"/>
        </w:rPr>
        <w:t xml:space="preserve">5. INGRESO AL PROGRAMA  </w:t>
      </w:r>
      <w:r w:rsidDel="00000000" w:rsidR="00000000" w:rsidRPr="00000000">
        <w:rPr>
          <w:rtl w:val="0"/>
        </w:rPr>
      </w:r>
    </w:p>
    <w:p w:rsidR="00000000" w:rsidDel="00000000" w:rsidP="00000000" w:rsidRDefault="00000000" w:rsidRPr="00000000" w14:paraId="0000005F">
      <w:pPr>
        <w:pageBreakBefore w:val="0"/>
        <w:widowControl w:val="0"/>
        <w:spacing w:after="240" w:before="220" w:line="196.8" w:lineRule="auto"/>
        <w:rPr>
          <w:color w:val="222222"/>
          <w:highlight w:val="white"/>
        </w:rPr>
      </w:pPr>
      <w:r w:rsidDel="00000000" w:rsidR="00000000" w:rsidRPr="00000000">
        <w:rPr>
          <w:color w:val="222222"/>
          <w:highlight w:val="white"/>
          <w:rtl w:val="0"/>
        </w:rPr>
        <w:t xml:space="preserve">El primer paso es muy importante y es ejecutar un navegador de Internet en este caso daremos el ejemplo de Microsoft Edge</w:t>
      </w:r>
    </w:p>
    <w:p w:rsidR="00000000" w:rsidDel="00000000" w:rsidP="00000000" w:rsidRDefault="00000000" w:rsidRPr="00000000" w14:paraId="00000060">
      <w:pPr>
        <w:pageBreakBefore w:val="0"/>
        <w:widowControl w:val="0"/>
        <w:spacing w:after="240" w:before="220" w:line="196.8" w:lineRule="auto"/>
        <w:rPr>
          <w:color w:val="222222"/>
          <w:highlight w:val="white"/>
        </w:rPr>
      </w:pPr>
      <w:r w:rsidDel="00000000" w:rsidR="00000000" w:rsidRPr="00000000">
        <w:rPr>
          <w:rtl w:val="0"/>
        </w:rPr>
      </w:r>
    </w:p>
    <w:p w:rsidR="00000000" w:rsidDel="00000000" w:rsidP="00000000" w:rsidRDefault="00000000" w:rsidRPr="00000000" w14:paraId="00000061">
      <w:pPr>
        <w:pageBreakBefore w:val="0"/>
        <w:widowControl w:val="0"/>
        <w:spacing w:after="240" w:before="220" w:line="196.8" w:lineRule="auto"/>
        <w:rPr>
          <w:color w:val="222222"/>
          <w:highlight w:val="white"/>
        </w:rPr>
      </w:pPr>
      <w:r w:rsidDel="00000000" w:rsidR="00000000" w:rsidRPr="00000000">
        <w:rPr>
          <w:color w:val="222222"/>
          <w:highlight w:val="white"/>
        </w:rPr>
        <w:drawing>
          <wp:inline distB="114300" distT="114300" distL="114300" distR="114300">
            <wp:extent cx="5731200" cy="3225800"/>
            <wp:effectExtent b="0" l="0" r="0" t="0"/>
            <wp:docPr id="1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widowControl w:val="0"/>
        <w:spacing w:before="678.65966796875"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Al ejecutar el Internet Explorer diligenciamos la siguiente dirección: https://biometric-system.000webhostapp.com ,Al ingresar la dirección aparecerá la siguiente página</w:t>
      </w:r>
    </w:p>
    <w:p w:rsidR="00000000" w:rsidDel="00000000" w:rsidP="00000000" w:rsidRDefault="00000000" w:rsidRPr="00000000" w14:paraId="00000063">
      <w:pPr>
        <w:pageBreakBefore w:val="0"/>
        <w:widowControl w:val="0"/>
        <w:spacing w:before="678.65966796875" w:line="240" w:lineRule="auto"/>
        <w:ind w:left="0" w:firstLine="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786438" cy="2804651"/>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86438" cy="280465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widowControl w:val="0"/>
        <w:spacing w:before="678.65966796875"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Luego vamos a seleccionar la opcion iniciar sesion :</w:t>
      </w:r>
    </w:p>
    <w:p w:rsidR="00000000" w:rsidDel="00000000" w:rsidP="00000000" w:rsidRDefault="00000000" w:rsidRPr="00000000" w14:paraId="00000065">
      <w:pPr>
        <w:pageBreakBefore w:val="0"/>
        <w:widowControl w:val="0"/>
        <w:spacing w:before="678.65966796875" w:line="240" w:lineRule="auto"/>
        <w:ind w:left="0" w:firstLine="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1485900" cy="1404348"/>
            <wp:effectExtent b="0" l="0" r="0" t="0"/>
            <wp:docPr id="6" name="image12.png"/>
            <a:graphic>
              <a:graphicData uri="http://schemas.openxmlformats.org/drawingml/2006/picture">
                <pic:pic>
                  <pic:nvPicPr>
                    <pic:cNvPr id="0" name="image12.png"/>
                    <pic:cNvPicPr preferRelativeResize="0"/>
                  </pic:nvPicPr>
                  <pic:blipFill>
                    <a:blip r:embed="rId9"/>
                    <a:srcRect b="49524" l="65780" r="8305" t="0"/>
                    <a:stretch>
                      <a:fillRect/>
                    </a:stretch>
                  </pic:blipFill>
                  <pic:spPr>
                    <a:xfrm>
                      <a:off x="0" y="0"/>
                      <a:ext cx="1485900" cy="140434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widowControl w:val="0"/>
        <w:spacing w:before="678.65966796875" w:line="240" w:lineRule="auto"/>
        <w:ind w:left="0" w:firstLine="0"/>
        <w:rPr>
          <w:color w:val="222222"/>
          <w:sz w:val="24"/>
          <w:szCs w:val="24"/>
          <w:highlight w:val="white"/>
        </w:rPr>
      </w:pPr>
      <w:r w:rsidDel="00000000" w:rsidR="00000000" w:rsidRPr="00000000">
        <w:rPr>
          <w:color w:val="222222"/>
          <w:sz w:val="24"/>
          <w:szCs w:val="24"/>
          <w:highlight w:val="white"/>
          <w:rtl w:val="0"/>
        </w:rPr>
        <w:t xml:space="preserve">al ingresar mostrara la pagina con los siguientes campos solicitando tipo documento, numero de documento y contraseña:</w:t>
      </w:r>
    </w:p>
    <w:p w:rsidR="00000000" w:rsidDel="00000000" w:rsidP="00000000" w:rsidRDefault="00000000" w:rsidRPr="00000000" w14:paraId="00000067">
      <w:pPr>
        <w:pageBreakBefore w:val="0"/>
        <w:widowControl w:val="0"/>
        <w:spacing w:before="678.65966796875" w:line="240" w:lineRule="auto"/>
        <w:ind w:left="0" w:firstLine="0"/>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731200" cy="2819400"/>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widowControl w:val="0"/>
        <w:spacing w:before="678.65966796875" w:line="240" w:lineRule="auto"/>
        <w:ind w:left="0" w:firstLine="0"/>
        <w:rPr>
          <w:b w:val="1"/>
          <w:color w:val="222222"/>
          <w:sz w:val="24"/>
          <w:szCs w:val="24"/>
          <w:highlight w:val="white"/>
        </w:rPr>
      </w:pPr>
      <w:r w:rsidDel="00000000" w:rsidR="00000000" w:rsidRPr="00000000">
        <w:rPr>
          <w:color w:val="222222"/>
          <w:sz w:val="24"/>
          <w:szCs w:val="24"/>
          <w:highlight w:val="white"/>
          <w:rtl w:val="0"/>
        </w:rPr>
        <w:t xml:space="preserve">ingresamos información solicitada ya validada , creada , registrada internamente en el sistema y suministrada por el administrador para el acceso al mismo:</w:t>
      </w:r>
      <w:r w:rsidDel="00000000" w:rsidR="00000000" w:rsidRPr="00000000">
        <w:rPr>
          <w:b w:val="1"/>
          <w:color w:val="222222"/>
          <w:sz w:val="24"/>
          <w:szCs w:val="24"/>
          <w:highlight w:val="white"/>
        </w:rPr>
        <w:drawing>
          <wp:inline distB="114300" distT="114300" distL="114300" distR="114300">
            <wp:extent cx="5731200" cy="3124200"/>
            <wp:effectExtent b="0" l="0" r="0" t="0"/>
            <wp:docPr id="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6A">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Luego se ingresa a pagina principal </w:t>
      </w:r>
    </w:p>
    <w:p w:rsidR="00000000" w:rsidDel="00000000" w:rsidP="00000000" w:rsidRDefault="00000000" w:rsidRPr="00000000" w14:paraId="0000006B">
      <w:pPr>
        <w:pageBreakBefore w:val="0"/>
        <w:widowControl w:val="0"/>
        <w:spacing w:before="40" w:line="352.8" w:lineRule="auto"/>
        <w:ind w:right="360" w:firstLine="20"/>
        <w:jc w:val="both"/>
        <w:rPr>
          <w:b w:val="1"/>
          <w:color w:val="222222"/>
          <w:sz w:val="24"/>
          <w:szCs w:val="24"/>
          <w:highlight w:val="white"/>
        </w:rPr>
      </w:pPr>
      <w:r w:rsidDel="00000000" w:rsidR="00000000" w:rsidRPr="00000000">
        <w:rPr>
          <w:sz w:val="24"/>
          <w:szCs w:val="24"/>
        </w:rPr>
        <w:drawing>
          <wp:inline distB="114300" distT="114300" distL="114300" distR="114300">
            <wp:extent cx="5734050" cy="2576341"/>
            <wp:effectExtent b="0" l="0" r="0" t="0"/>
            <wp:docPr id="7" name="image10.jpg"/>
            <a:graphic>
              <a:graphicData uri="http://schemas.openxmlformats.org/drawingml/2006/picture">
                <pic:pic>
                  <pic:nvPicPr>
                    <pic:cNvPr id="0" name="image10.jpg"/>
                    <pic:cNvPicPr preferRelativeResize="0"/>
                  </pic:nvPicPr>
                  <pic:blipFill>
                    <a:blip r:embed="rId12"/>
                    <a:srcRect b="7083" l="0" r="0" t="9697"/>
                    <a:stretch>
                      <a:fillRect/>
                    </a:stretch>
                  </pic:blipFill>
                  <pic:spPr>
                    <a:xfrm>
                      <a:off x="0" y="0"/>
                      <a:ext cx="5734050" cy="257634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widowControl w:val="0"/>
        <w:spacing w:before="678.65966796875" w:line="240" w:lineRule="auto"/>
        <w:ind w:left="0" w:firstLine="0"/>
        <w:rPr>
          <w:b w:val="1"/>
          <w:color w:val="222222"/>
          <w:sz w:val="24"/>
          <w:szCs w:val="24"/>
          <w:highlight w:val="white"/>
        </w:rPr>
      </w:pPr>
      <w:r w:rsidDel="00000000" w:rsidR="00000000" w:rsidRPr="00000000">
        <w:rPr>
          <w:rtl w:val="0"/>
        </w:rPr>
      </w:r>
    </w:p>
    <w:p w:rsidR="00000000" w:rsidDel="00000000" w:rsidP="00000000" w:rsidRDefault="00000000" w:rsidRPr="00000000" w14:paraId="0000006D">
      <w:pPr>
        <w:pageBreakBefore w:val="0"/>
        <w:widowControl w:val="0"/>
        <w:spacing w:before="678.65966796875" w:line="240" w:lineRule="auto"/>
        <w:ind w:left="0" w:firstLine="0"/>
        <w:rPr>
          <w:b w:val="1"/>
          <w:color w:val="222222"/>
          <w:sz w:val="24"/>
          <w:szCs w:val="24"/>
          <w:highlight w:val="white"/>
        </w:rPr>
      </w:pPr>
      <w:r w:rsidDel="00000000" w:rsidR="00000000" w:rsidRPr="00000000">
        <w:rPr>
          <w:rtl w:val="0"/>
        </w:rPr>
      </w:r>
    </w:p>
    <w:p w:rsidR="00000000" w:rsidDel="00000000" w:rsidP="00000000" w:rsidRDefault="00000000" w:rsidRPr="00000000" w14:paraId="0000006E">
      <w:pPr>
        <w:pageBreakBefore w:val="0"/>
        <w:widowControl w:val="0"/>
        <w:spacing w:before="40" w:line="352.8" w:lineRule="auto"/>
        <w:ind w:right="360" w:firstLine="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DESCRIPCION DE MODULOS</w:t>
      </w:r>
    </w:p>
    <w:p w:rsidR="00000000" w:rsidDel="00000000" w:rsidP="00000000" w:rsidRDefault="00000000" w:rsidRPr="00000000" w14:paraId="0000006F">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Este módulo permite el ingreso vía digitación de usuario y contraseña. El ingreso de datos incluye  validaciones interactivas, que informan al usuario por medio de mensajes presentados por  pantalla, de los errores que se producen durante las operaciones de ingreso de datos, Módulo validación de datos cliente, en este módulo el usuario podrá actualizar y modificar sus datos personales en cuanto a dirección de residencia, teléfono fijo a celular.</w:t>
      </w:r>
    </w:p>
    <w:p w:rsidR="00000000" w:rsidDel="00000000" w:rsidP="00000000" w:rsidRDefault="00000000" w:rsidRPr="00000000" w14:paraId="00000070">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71">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72">
      <w:pPr>
        <w:pageBreakBefore w:val="0"/>
        <w:widowControl w:val="0"/>
        <w:spacing w:before="40" w:line="352.8" w:lineRule="auto"/>
        <w:ind w:right="360" w:firstLine="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MÓDULO DE INICIO DE SESIÓN </w:t>
      </w:r>
    </w:p>
    <w:p w:rsidR="00000000" w:rsidDel="00000000" w:rsidP="00000000" w:rsidRDefault="00000000" w:rsidRPr="00000000" w14:paraId="00000073">
      <w:pPr>
        <w:pageBreakBefore w:val="0"/>
        <w:widowControl w:val="0"/>
        <w:spacing w:before="40" w:line="352.8" w:lineRule="auto"/>
        <w:ind w:right="360" w:firstLine="20"/>
        <w:jc w:val="both"/>
        <w:rPr>
          <w:rFonts w:ascii="Calibri" w:cs="Calibri" w:eastAsia="Calibri" w:hAnsi="Calibri"/>
          <w:sz w:val="24"/>
          <w:szCs w:val="24"/>
        </w:rPr>
      </w:pPr>
      <w:r w:rsidDel="00000000" w:rsidR="00000000" w:rsidRPr="00000000">
        <w:rPr>
          <w:sz w:val="24"/>
          <w:szCs w:val="24"/>
          <w:rtl w:val="0"/>
        </w:rPr>
        <w:t xml:space="preserve">El usuario podrá digitar en el campo destinado para tal fin su usuario y contraseña y darle clic en ingresar, el sistema le permitirá el ingreso de lo contrario enviará una alerta informando que hay algún error en el usuario o contraseña o que se debe cambiar la contraseña para continuar con el ingreso al sistema.</w:t>
      </w:r>
      <w:r w:rsidDel="00000000" w:rsidR="00000000" w:rsidRPr="00000000">
        <w:rPr>
          <w:rtl w:val="0"/>
        </w:rPr>
      </w:r>
    </w:p>
    <w:p w:rsidR="00000000" w:rsidDel="00000000" w:rsidP="00000000" w:rsidRDefault="00000000" w:rsidRPr="00000000" w14:paraId="00000074">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Al digitar usuario y contraseñas correctos el sistema direccionará al usuario a la página principal.</w:t>
      </w:r>
    </w:p>
    <w:p w:rsidR="00000000" w:rsidDel="00000000" w:rsidP="00000000" w:rsidRDefault="00000000" w:rsidRPr="00000000" w14:paraId="00000075">
      <w:pPr>
        <w:pageBreakBefore w:val="0"/>
        <w:widowControl w:val="0"/>
        <w:spacing w:before="40" w:line="352.8" w:lineRule="auto"/>
        <w:ind w:right="360" w:firstLine="20"/>
        <w:jc w:val="both"/>
        <w:rPr>
          <w:sz w:val="24"/>
          <w:szCs w:val="24"/>
        </w:rPr>
      </w:pPr>
      <w:r w:rsidDel="00000000" w:rsidR="00000000" w:rsidRPr="00000000">
        <w:rPr>
          <w:sz w:val="24"/>
          <w:szCs w:val="24"/>
        </w:rPr>
        <w:drawing>
          <wp:inline distB="114300" distT="114300" distL="114300" distR="114300">
            <wp:extent cx="5734050" cy="2538400"/>
            <wp:effectExtent b="0" l="0" r="0" t="0"/>
            <wp:docPr id="12" name="image5.jpg"/>
            <a:graphic>
              <a:graphicData uri="http://schemas.openxmlformats.org/drawingml/2006/picture">
                <pic:pic>
                  <pic:nvPicPr>
                    <pic:cNvPr id="0" name="image5.jpg"/>
                    <pic:cNvPicPr preferRelativeResize="0"/>
                  </pic:nvPicPr>
                  <pic:blipFill>
                    <a:blip r:embed="rId13"/>
                    <a:srcRect b="6645" l="0" r="0" t="10990"/>
                    <a:stretch>
                      <a:fillRect/>
                    </a:stretch>
                  </pic:blipFill>
                  <pic:spPr>
                    <a:xfrm>
                      <a:off x="0" y="0"/>
                      <a:ext cx="5734050" cy="2538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8. página principal inicio de sesión bienvenida a usuario nuestro sistema  *BIENVENIDO*</w:t>
      </w:r>
    </w:p>
    <w:p w:rsidR="00000000" w:rsidDel="00000000" w:rsidP="00000000" w:rsidRDefault="00000000" w:rsidRPr="00000000" w14:paraId="00000077">
      <w:pPr>
        <w:pageBreakBefore w:val="0"/>
        <w:widowControl w:val="0"/>
        <w:spacing w:before="40" w:line="352.8" w:lineRule="auto"/>
        <w:ind w:right="360" w:firstLine="20"/>
        <w:jc w:val="both"/>
        <w:rPr>
          <w:sz w:val="24"/>
          <w:szCs w:val="24"/>
        </w:rPr>
      </w:pPr>
      <w:r w:rsidDel="00000000" w:rsidR="00000000" w:rsidRPr="00000000">
        <w:rPr>
          <w:sz w:val="24"/>
          <w:szCs w:val="24"/>
        </w:rPr>
        <w:drawing>
          <wp:inline distB="114300" distT="114300" distL="114300" distR="114300">
            <wp:extent cx="5734050" cy="2573711"/>
            <wp:effectExtent b="0" l="0" r="0" t="0"/>
            <wp:docPr id="13" name="image1.jpg"/>
            <a:graphic>
              <a:graphicData uri="http://schemas.openxmlformats.org/drawingml/2006/picture">
                <pic:pic>
                  <pic:nvPicPr>
                    <pic:cNvPr id="0" name="image1.jpg"/>
                    <pic:cNvPicPr preferRelativeResize="0"/>
                  </pic:nvPicPr>
                  <pic:blipFill>
                    <a:blip r:embed="rId14"/>
                    <a:srcRect b="7590" l="0" r="0" t="4082"/>
                    <a:stretch>
                      <a:fillRect/>
                    </a:stretch>
                  </pic:blipFill>
                  <pic:spPr>
                    <a:xfrm>
                      <a:off x="0" y="0"/>
                      <a:ext cx="5734050" cy="257371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79">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9. Módulo persona :habilitado para realizar el registro de usuario cliente , administro persona donde se puede realizar actualización y/o modificación *eliminación del mismo*</w:t>
      </w:r>
    </w:p>
    <w:p w:rsidR="00000000" w:rsidDel="00000000" w:rsidP="00000000" w:rsidRDefault="00000000" w:rsidRPr="00000000" w14:paraId="0000007A">
      <w:pPr>
        <w:pageBreakBefore w:val="0"/>
        <w:widowControl w:val="0"/>
        <w:spacing w:before="40" w:line="352.8" w:lineRule="auto"/>
        <w:ind w:left="0" w:right="360" w:firstLine="0"/>
        <w:jc w:val="both"/>
        <w:rPr>
          <w:sz w:val="24"/>
          <w:szCs w:val="24"/>
        </w:rPr>
      </w:pPr>
      <w:r w:rsidDel="00000000" w:rsidR="00000000" w:rsidRPr="00000000">
        <w:rPr>
          <w:sz w:val="24"/>
          <w:szCs w:val="24"/>
        </w:rPr>
        <w:drawing>
          <wp:inline distB="114300" distT="114300" distL="114300" distR="114300">
            <wp:extent cx="5734050" cy="2581275"/>
            <wp:effectExtent b="0" l="0" r="0" t="0"/>
            <wp:docPr id="9" name="image6.jpg"/>
            <a:graphic>
              <a:graphicData uri="http://schemas.openxmlformats.org/drawingml/2006/picture">
                <pic:pic>
                  <pic:nvPicPr>
                    <pic:cNvPr id="0" name="image6.jpg"/>
                    <pic:cNvPicPr preferRelativeResize="0"/>
                  </pic:nvPicPr>
                  <pic:blipFill>
                    <a:blip r:embed="rId15"/>
                    <a:srcRect b="7817" l="0" r="0" t="3908"/>
                    <a:stretch>
                      <a:fillRect/>
                    </a:stretch>
                  </pic:blipFill>
                  <pic:spPr>
                    <a:xfrm>
                      <a:off x="0" y="0"/>
                      <a:ext cx="57340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10. Módulo registro ciudad:habilitado para realizar el registro de la ciudad del usuario cliente , donde se puede realizar actualización y/o modificación *eliminación del mismo*</w:t>
      </w:r>
    </w:p>
    <w:p w:rsidR="00000000" w:rsidDel="00000000" w:rsidP="00000000" w:rsidRDefault="00000000" w:rsidRPr="00000000" w14:paraId="0000007C">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7D">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7E">
      <w:pPr>
        <w:pageBreakBefore w:val="0"/>
        <w:widowControl w:val="0"/>
        <w:spacing w:before="40" w:line="352.8" w:lineRule="auto"/>
        <w:ind w:left="0" w:right="360" w:firstLine="0"/>
        <w:jc w:val="both"/>
        <w:rPr>
          <w:sz w:val="24"/>
          <w:szCs w:val="24"/>
        </w:rPr>
      </w:pPr>
      <w:r w:rsidDel="00000000" w:rsidR="00000000" w:rsidRPr="00000000">
        <w:rPr>
          <w:sz w:val="24"/>
          <w:szCs w:val="24"/>
        </w:rPr>
        <w:drawing>
          <wp:inline distB="114300" distT="114300" distL="114300" distR="114300">
            <wp:extent cx="5734050" cy="2629261"/>
            <wp:effectExtent b="0" l="0" r="0" t="0"/>
            <wp:docPr id="5" name="image3.jpg"/>
            <a:graphic>
              <a:graphicData uri="http://schemas.openxmlformats.org/drawingml/2006/picture">
                <pic:pic>
                  <pic:nvPicPr>
                    <pic:cNvPr id="0" name="image3.jpg"/>
                    <pic:cNvPicPr preferRelativeResize="0"/>
                  </pic:nvPicPr>
                  <pic:blipFill>
                    <a:blip r:embed="rId16"/>
                    <a:srcRect b="0" l="0" r="0" t="4153"/>
                    <a:stretch>
                      <a:fillRect/>
                    </a:stretch>
                  </pic:blipFill>
                  <pic:spPr>
                    <a:xfrm>
                      <a:off x="0" y="0"/>
                      <a:ext cx="5734050" cy="262926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80">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81">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82">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11. Módulo registro vehiculo :habilitado para realizar el registro del vehículo del usuario cliente *moto * o * carro *, donde se puede realizar nuevo registro </w:t>
      </w:r>
    </w:p>
    <w:p w:rsidR="00000000" w:rsidDel="00000000" w:rsidP="00000000" w:rsidRDefault="00000000" w:rsidRPr="00000000" w14:paraId="00000083">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84">
      <w:pPr>
        <w:pageBreakBefore w:val="0"/>
        <w:widowControl w:val="0"/>
        <w:spacing w:before="40" w:line="352.8" w:lineRule="auto"/>
        <w:ind w:left="0" w:right="360" w:firstLine="0"/>
        <w:jc w:val="both"/>
        <w:rPr>
          <w:sz w:val="24"/>
          <w:szCs w:val="24"/>
        </w:rPr>
      </w:pPr>
      <w:r w:rsidDel="00000000" w:rsidR="00000000" w:rsidRPr="00000000">
        <w:rPr>
          <w:sz w:val="24"/>
          <w:szCs w:val="24"/>
        </w:rPr>
        <w:drawing>
          <wp:inline distB="114300" distT="114300" distL="114300" distR="114300">
            <wp:extent cx="5731200" cy="2679700"/>
            <wp:effectExtent b="0" l="0" r="0" t="0"/>
            <wp:docPr id="4"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12. Módulo registro modelo vehiculo :habilitado para realizar el registro del modelo del vehiculo del usuario cliente , donde se puede realizar actualización y/o modificación *eliminación del mismo*</w:t>
      </w:r>
    </w:p>
    <w:p w:rsidR="00000000" w:rsidDel="00000000" w:rsidP="00000000" w:rsidRDefault="00000000" w:rsidRPr="00000000" w14:paraId="00000086">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87">
      <w:pPr>
        <w:pageBreakBefore w:val="0"/>
        <w:widowControl w:val="0"/>
        <w:spacing w:before="40" w:line="352.8" w:lineRule="auto"/>
        <w:ind w:left="0" w:right="360" w:firstLine="0"/>
        <w:jc w:val="both"/>
        <w:rPr>
          <w:sz w:val="24"/>
          <w:szCs w:val="24"/>
        </w:rPr>
      </w:pPr>
      <w:r w:rsidDel="00000000" w:rsidR="00000000" w:rsidRPr="00000000">
        <w:rPr>
          <w:sz w:val="24"/>
          <w:szCs w:val="24"/>
        </w:rPr>
        <w:drawing>
          <wp:inline distB="114300" distT="114300" distL="114300" distR="114300">
            <wp:extent cx="5734050" cy="2714625"/>
            <wp:effectExtent b="0" l="0" r="0" t="0"/>
            <wp:docPr id="10" name="image15.jpg"/>
            <a:graphic>
              <a:graphicData uri="http://schemas.openxmlformats.org/drawingml/2006/picture">
                <pic:pic>
                  <pic:nvPicPr>
                    <pic:cNvPr id="0" name="image15.jpg"/>
                    <pic:cNvPicPr preferRelativeResize="0"/>
                  </pic:nvPicPr>
                  <pic:blipFill>
                    <a:blip r:embed="rId18"/>
                    <a:srcRect b="10826" l="0" r="0" t="7977"/>
                    <a:stretch>
                      <a:fillRect/>
                    </a:stretch>
                  </pic:blipFill>
                  <pic:spPr>
                    <a:xfrm>
                      <a:off x="0" y="0"/>
                      <a:ext cx="57340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89">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8A">
      <w:pPr>
        <w:pageBreakBefore w:val="0"/>
        <w:widowControl w:val="0"/>
        <w:spacing w:before="40" w:line="352.8" w:lineRule="auto"/>
        <w:ind w:left="0" w:right="360" w:firstLine="0"/>
        <w:jc w:val="both"/>
        <w:rPr>
          <w:sz w:val="24"/>
          <w:szCs w:val="24"/>
        </w:rPr>
      </w:pPr>
      <w:r w:rsidDel="00000000" w:rsidR="00000000" w:rsidRPr="00000000">
        <w:rPr>
          <w:rtl w:val="0"/>
        </w:rPr>
      </w:r>
    </w:p>
    <w:p w:rsidR="00000000" w:rsidDel="00000000" w:rsidP="00000000" w:rsidRDefault="00000000" w:rsidRPr="00000000" w14:paraId="0000008B">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10. Módulo para actualizar persona :habilitado para realizar el cambios de los datos del usuario cliente , donde se puede realizar actualización y/o modificación *eliminación del mismo*</w:t>
      </w:r>
    </w:p>
    <w:p w:rsidR="00000000" w:rsidDel="00000000" w:rsidP="00000000" w:rsidRDefault="00000000" w:rsidRPr="00000000" w14:paraId="0000008C">
      <w:pPr>
        <w:pageBreakBefore w:val="0"/>
        <w:widowControl w:val="0"/>
        <w:spacing w:before="40" w:line="352.8" w:lineRule="auto"/>
        <w:ind w:left="0" w:right="360" w:firstLine="0"/>
        <w:jc w:val="both"/>
        <w:rPr>
          <w:sz w:val="24"/>
          <w:szCs w:val="24"/>
        </w:rPr>
      </w:pPr>
      <w:r w:rsidDel="00000000" w:rsidR="00000000" w:rsidRPr="00000000">
        <w:rPr>
          <w:sz w:val="24"/>
          <w:szCs w:val="24"/>
        </w:rPr>
        <w:drawing>
          <wp:inline distB="114300" distT="114300" distL="114300" distR="114300">
            <wp:extent cx="5734050" cy="2685689"/>
            <wp:effectExtent b="0" l="0" r="0" t="0"/>
            <wp:docPr id="8" name="image4.jpg"/>
            <a:graphic>
              <a:graphicData uri="http://schemas.openxmlformats.org/drawingml/2006/picture">
                <pic:pic>
                  <pic:nvPicPr>
                    <pic:cNvPr id="0" name="image4.jpg"/>
                    <pic:cNvPicPr preferRelativeResize="0"/>
                  </pic:nvPicPr>
                  <pic:blipFill>
                    <a:blip r:embed="rId19"/>
                    <a:srcRect b="14501" l="0" r="0" t="5386"/>
                    <a:stretch>
                      <a:fillRect/>
                    </a:stretch>
                  </pic:blipFill>
                  <pic:spPr>
                    <a:xfrm>
                      <a:off x="0" y="0"/>
                      <a:ext cx="5734050" cy="268568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widowControl w:val="0"/>
        <w:spacing w:before="40" w:line="352.8" w:lineRule="auto"/>
        <w:ind w:right="360" w:firstLine="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E">
      <w:pPr>
        <w:pageBreakBefore w:val="0"/>
        <w:widowControl w:val="0"/>
        <w:spacing w:before="40" w:line="352.8" w:lineRule="auto"/>
        <w:ind w:right="360" w:firstLine="20"/>
        <w:jc w:val="both"/>
        <w:rPr>
          <w:rFonts w:ascii="Calibri" w:cs="Calibri" w:eastAsia="Calibri" w:hAnsi="Calibri"/>
          <w:sz w:val="26"/>
          <w:szCs w:val="26"/>
        </w:rPr>
      </w:pPr>
      <w:r w:rsidDel="00000000" w:rsidR="00000000" w:rsidRPr="00000000">
        <w:rPr>
          <w:rFonts w:ascii="Calibri" w:cs="Calibri" w:eastAsia="Calibri" w:hAnsi="Calibri"/>
          <w:sz w:val="24"/>
          <w:szCs w:val="24"/>
          <w:rtl w:val="0"/>
        </w:rPr>
        <w:t xml:space="preserve">8.1. MÓDULO CIERRE DE SESIÓN</w:t>
      </w:r>
      <w:r w:rsidDel="00000000" w:rsidR="00000000" w:rsidRPr="00000000">
        <w:rPr>
          <w:rtl w:val="0"/>
        </w:rPr>
      </w:r>
    </w:p>
    <w:p w:rsidR="00000000" w:rsidDel="00000000" w:rsidP="00000000" w:rsidRDefault="00000000" w:rsidRPr="00000000" w14:paraId="0000008F">
      <w:pPr>
        <w:pageBreakBefore w:val="0"/>
        <w:widowControl w:val="0"/>
        <w:spacing w:before="40" w:line="352.8" w:lineRule="auto"/>
        <w:ind w:right="360" w:firstLine="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0">
      <w:pPr>
        <w:pageBreakBefore w:val="0"/>
        <w:widowControl w:val="0"/>
        <w:spacing w:before="40" w:line="352.8" w:lineRule="auto"/>
        <w:ind w:right="360" w:firstLine="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pageBreakBefore w:val="0"/>
        <w:widowControl w:val="0"/>
        <w:spacing w:before="40" w:line="352.8" w:lineRule="auto"/>
        <w:ind w:right="360" w:firstLine="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9.TÉRMINOS Y CONDICIONES </w:t>
      </w:r>
    </w:p>
    <w:p w:rsidR="00000000" w:rsidDel="00000000" w:rsidP="00000000" w:rsidRDefault="00000000" w:rsidRPr="00000000" w14:paraId="00000092">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93">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Propietario de la página web, la oferta y el enlace de los Términos</w:t>
      </w:r>
    </w:p>
    <w:p w:rsidR="00000000" w:rsidDel="00000000" w:rsidP="00000000" w:rsidRDefault="00000000" w:rsidRPr="00000000" w14:paraId="00000094">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95">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Esta página web es propiedad y está operado por biometric system. Estos Términos establecen los términos y condiciones bajo los cuales tu puedes usar nuestra página web y servicios ofrecidos por nosotros. Esta página web ofrece a los visitantes http://localhost/biometric. Al acceder o usar la página web de nuestro servicio, usted aprueba que haya leído, entendido y aceptado estar sujeto a estos Términos:</w:t>
      </w:r>
    </w:p>
    <w:p w:rsidR="00000000" w:rsidDel="00000000" w:rsidP="00000000" w:rsidRDefault="00000000" w:rsidRPr="00000000" w14:paraId="00000096">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97">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Requisitos </w:t>
      </w:r>
    </w:p>
    <w:p w:rsidR="00000000" w:rsidDel="00000000" w:rsidP="00000000" w:rsidRDefault="00000000" w:rsidRPr="00000000" w14:paraId="00000098">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99">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Para usar nuestra página web y / o recibir nuestros servicios, debes tener al menos 16 años de edad, o la mayoría de edad legal en tu jurisdicción, y poseer la autoridad legal, el derecho y la libertad para participar en estos Términos como un acuerdo vinculante. No tienes permitido utilizar esta página web y / o recibir servicios si hacerlo está prohibido en tu país o en virtud de cualquier ley o regulación aplicable a tu caso.</w:t>
      </w:r>
    </w:p>
    <w:p w:rsidR="00000000" w:rsidDel="00000000" w:rsidP="00000000" w:rsidRDefault="00000000" w:rsidRPr="00000000" w14:paraId="0000009A">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9B">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Términos comerciales ofrecidos a los clientes</w:t>
      </w:r>
    </w:p>
    <w:p w:rsidR="00000000" w:rsidDel="00000000" w:rsidP="00000000" w:rsidRDefault="00000000" w:rsidRPr="00000000" w14:paraId="0000009C">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9D">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Al comprar un artículo, aceptas que: (i) eres responsable de leer el listado completo del artículo antes de comprometerte a comprarlo: (ii) celebras un contrato legalmente vinculante para comprar un artículo cuando se compromete</w:t>
      </w:r>
    </w:p>
    <w:p w:rsidR="00000000" w:rsidDel="00000000" w:rsidP="00000000" w:rsidRDefault="00000000" w:rsidRPr="00000000" w14:paraId="0000009E">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a comprar un artículo y completar el proceso de check-out.</w:t>
      </w:r>
    </w:p>
    <w:p w:rsidR="00000000" w:rsidDel="00000000" w:rsidP="00000000" w:rsidRDefault="00000000" w:rsidRPr="00000000" w14:paraId="0000009F">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0">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Los precios que cobramos por usar nuestros servicios / para nuestros productos se enumeran en  la página web. Nos reservamos el derecho de cambiar nuestros precios para los productos que se muestran en cualquier momento y de corregir los errores de precios que pueden ocurrir inadvertidamente. Información adicional sobre precios e impuestos sobre las ventas está disponible en la página de pagos. </w:t>
      </w:r>
    </w:p>
    <w:p w:rsidR="00000000" w:rsidDel="00000000" w:rsidP="00000000" w:rsidRDefault="00000000" w:rsidRPr="00000000" w14:paraId="000000A1">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2">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"La tarifa por los servicios y cualquier otro cargo que pueda incurrir en relación con tu uso del servicio, como los impuestos y las posibles tarifas de transacción, se cobrarán mensualmente a tu método de pago.”</w:t>
      </w:r>
    </w:p>
    <w:p w:rsidR="00000000" w:rsidDel="00000000" w:rsidP="00000000" w:rsidRDefault="00000000" w:rsidRPr="00000000" w14:paraId="000000A3">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4">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5">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6">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7">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8">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9">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A">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propiedad intelectual, derechos de autor y logos.</w:t>
      </w:r>
    </w:p>
    <w:p w:rsidR="00000000" w:rsidDel="00000000" w:rsidP="00000000" w:rsidRDefault="00000000" w:rsidRPr="00000000" w14:paraId="000000AB">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C">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Servicio y todos los materiales incluidos o transferidos, incluyendo, sin limitación, software, imágenes, texto, gráficos, logotipos, patentes, marcas registradas, marcas de servicio, derechos de autor, fotografías, audio, videos, música y todos los Derechos de Propiedad Intelectual relacionados con ellos, son la propiedad exclusiva de Biometric system. Salvo que se indique explícitamente en este documento, no se considerará que nada en estos Términos crea una licencia en o bajo ninguno de dichos Derechos de Propiedad Intelectual, y tú aceptas no vender, licenciar, alquilar, modificar, distribuir, copiar, reproducir, transmitir, exhibir públicamente, realizar públicamente, publicar, adaptar, editar o crear trabajos derivados de los mismos.</w:t>
      </w:r>
    </w:p>
    <w:p w:rsidR="00000000" w:rsidDel="00000000" w:rsidP="00000000" w:rsidRDefault="00000000" w:rsidRPr="00000000" w14:paraId="000000AD">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AE">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Derecho a suspender o cancelar la cuenta de usuario</w:t>
      </w:r>
    </w:p>
    <w:p w:rsidR="00000000" w:rsidDel="00000000" w:rsidP="00000000" w:rsidRDefault="00000000" w:rsidRPr="00000000" w14:paraId="000000AF">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B0">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Podemos terminar o suspender de manera permanente o temporal tu acceso al servicio sin previo aviso y responsabilidad por cualquier razón, incluso si nuestra sola determinación viola alguna disposición de estos Términos o cualquier ley o regulación aplicable. Puedes descontinuar el uso y solicitar cancelar tu cuenta y / o cualquier servicio en cualquier momento. Sin perjuicio de lo contrario en lo que antecede, con respecto a las suscripciones renovadas automáticamente a los servicios pagados, dichas suscripciones se suspenderán sólo al vencimiento del período correspondiente por el que ya has realizado el pago.</w:t>
      </w:r>
    </w:p>
    <w:p w:rsidR="00000000" w:rsidDel="00000000" w:rsidP="00000000" w:rsidRDefault="00000000" w:rsidRPr="00000000" w14:paraId="000000B1">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B2">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B3">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Derecho a cambiar y modificar los Términos</w:t>
      </w:r>
    </w:p>
    <w:p w:rsidR="00000000" w:rsidDel="00000000" w:rsidP="00000000" w:rsidRDefault="00000000" w:rsidRPr="00000000" w14:paraId="000000B4">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B5">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Nos reservamos el derecho de modificar estos términos de vez en cuando a nuestra entera discreción. Por lo tanto, debes revisar estas páginas periódicamente. Cuando cambiemos los Términos de una manera material, te notificaremos que se han realizado cambios importantes en los Términos. El uso continuado de la página web o nuestro servicio después de dicho cambio constituye tu aceptación de los nuevos Términos. Si no aceptas alguno de estos términos o cualquier versión futura de los Términos, no uses o  accedas (o continúes accediendo) a la página web o al servicio.</w:t>
      </w:r>
    </w:p>
    <w:p w:rsidR="00000000" w:rsidDel="00000000" w:rsidP="00000000" w:rsidRDefault="00000000" w:rsidRPr="00000000" w14:paraId="000000B6">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B7">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Atención al cliente e información de contacto</w:t>
      </w:r>
    </w:p>
    <w:p w:rsidR="00000000" w:rsidDel="00000000" w:rsidP="00000000" w:rsidRDefault="00000000" w:rsidRPr="00000000" w14:paraId="000000B8">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B9">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Se espera que los términos tengan información de contacto que permita a los usuarios y clientes recibir servicios de atención al cliente y corresponder con las páginas web y sus operadores.</w:t>
      </w:r>
    </w:p>
    <w:p w:rsidR="00000000" w:rsidDel="00000000" w:rsidP="00000000" w:rsidRDefault="00000000" w:rsidRPr="00000000" w14:paraId="000000BA">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BB">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Nota:</w:t>
      </w:r>
    </w:p>
    <w:p w:rsidR="00000000" w:rsidDel="00000000" w:rsidP="00000000" w:rsidRDefault="00000000" w:rsidRPr="00000000" w14:paraId="000000BC">
      <w:pPr>
        <w:pageBreakBefore w:val="0"/>
        <w:widowControl w:val="0"/>
        <w:spacing w:before="40" w:line="352.8" w:lineRule="auto"/>
        <w:ind w:right="360" w:firstLine="20"/>
        <w:jc w:val="both"/>
        <w:rPr>
          <w:sz w:val="24"/>
          <w:szCs w:val="24"/>
        </w:rPr>
      </w:pPr>
      <w:r w:rsidDel="00000000" w:rsidR="00000000" w:rsidRPr="00000000">
        <w:rPr>
          <w:sz w:val="24"/>
          <w:szCs w:val="24"/>
          <w:rtl w:val="0"/>
        </w:rPr>
        <w:t xml:space="preserve">la fecha de vigencia de los Términos y condiciones sujetas  a cambios.</w:t>
      </w:r>
    </w:p>
    <w:p w:rsidR="00000000" w:rsidDel="00000000" w:rsidP="00000000" w:rsidRDefault="00000000" w:rsidRPr="00000000" w14:paraId="000000BD">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BE">
      <w:pPr>
        <w:pageBreakBefore w:val="0"/>
        <w:widowControl w:val="0"/>
        <w:spacing w:before="40" w:line="352.8" w:lineRule="auto"/>
        <w:ind w:right="360" w:firstLine="20"/>
        <w:jc w:val="both"/>
        <w:rPr>
          <w:sz w:val="24"/>
          <w:szCs w:val="24"/>
        </w:rPr>
      </w:pPr>
      <w:r w:rsidDel="00000000" w:rsidR="00000000" w:rsidRPr="00000000">
        <w:rPr>
          <w:rtl w:val="0"/>
        </w:rPr>
      </w:r>
    </w:p>
    <w:p w:rsidR="00000000" w:rsidDel="00000000" w:rsidP="00000000" w:rsidRDefault="00000000" w:rsidRPr="00000000" w14:paraId="000000BF">
      <w:pPr>
        <w:pageBreakBefore w:val="0"/>
        <w:widowControl w:val="0"/>
        <w:spacing w:before="40" w:line="352.8" w:lineRule="auto"/>
        <w:ind w:right="360" w:firstLine="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0">
      <w:pPr>
        <w:pageBreakBefore w:val="0"/>
        <w:widowControl w:val="0"/>
        <w:spacing w:before="40" w:line="352.8" w:lineRule="auto"/>
        <w:ind w:right="360" w:firstLine="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1">
      <w:pPr>
        <w:widowControl w:val="0"/>
        <w:spacing w:before="40" w:line="352.8" w:lineRule="auto"/>
        <w:ind w:left="0" w:right="360" w:firstLine="0"/>
        <w:jc w:val="both"/>
        <w:rPr>
          <w:rFonts w:ascii="Calibri" w:cs="Calibri" w:eastAsia="Calibri" w:hAnsi="Calibri"/>
          <w:sz w:val="24"/>
          <w:szCs w:val="24"/>
        </w:rPr>
      </w:pPr>
      <w:r w:rsidDel="00000000" w:rsidR="00000000" w:rsidRPr="00000000">
        <w:rPr>
          <w:rtl w:val="0"/>
        </w:rPr>
      </w:r>
    </w:p>
    <w:sectPr>
      <w:head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pageBreakBefore w:val="0"/>
      <w:widowControl w:val="0"/>
      <w:spacing w:line="208.4265661239624" w:lineRule="auto"/>
      <w:rPr/>
    </w:pPr>
    <w:r w:rsidDel="00000000" w:rsidR="00000000" w:rsidRPr="00000000">
      <w:rPr/>
      <w:drawing>
        <wp:inline distB="114300" distT="114300" distL="114300" distR="114300">
          <wp:extent cx="636587" cy="565856"/>
          <wp:effectExtent b="0" l="0" r="0" t="0"/>
          <wp:docPr id="1"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636587" cy="565856"/>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color w:val="999999"/>
        <w:sz w:val="16"/>
        <w:szCs w:val="16"/>
        <w:rtl w:val="0"/>
      </w:rPr>
      <w:t xml:space="preserve">ENCIENDE TU PASIÓN CON TAN SOLO UNA HUELLA</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3.png"/><Relationship Id="rId10" Type="http://schemas.openxmlformats.org/officeDocument/2006/relationships/image" Target="media/image7.png"/><Relationship Id="rId13" Type="http://schemas.openxmlformats.org/officeDocument/2006/relationships/image" Target="media/image5.jpg"/><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6.jpg"/><Relationship Id="rId14" Type="http://schemas.openxmlformats.org/officeDocument/2006/relationships/image" Target="media/image1.jpg"/><Relationship Id="rId17" Type="http://schemas.openxmlformats.org/officeDocument/2006/relationships/image" Target="media/image16.jp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image" Target="media/image4.jpg"/><Relationship Id="rId6" Type="http://schemas.openxmlformats.org/officeDocument/2006/relationships/image" Target="media/image2.png"/><Relationship Id="rId18" Type="http://schemas.openxmlformats.org/officeDocument/2006/relationships/image" Target="media/image15.jpg"/><Relationship Id="rId7" Type="http://schemas.openxmlformats.org/officeDocument/2006/relationships/image" Target="media/image9.png"/><Relationship Id="rId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